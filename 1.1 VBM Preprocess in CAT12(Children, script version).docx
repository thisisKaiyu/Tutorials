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5F010" w14:textId="55239C5B" w:rsidR="008639C9" w:rsidRPr="00706988" w:rsidRDefault="002B69F0" w:rsidP="002B69F0">
      <w:pPr>
        <w:pStyle w:val="NoSpacing"/>
        <w:jc w:val="center"/>
        <w:rPr>
          <w:sz w:val="36"/>
          <w:szCs w:val="36"/>
          <w:lang w:val="en-US"/>
        </w:rPr>
      </w:pPr>
      <w:bookmarkStart w:id="0" w:name="OLE_LINK30"/>
      <w:bookmarkStart w:id="1" w:name="OLE_LINK31"/>
      <w:r w:rsidRPr="002B69F0">
        <w:rPr>
          <w:rFonts w:hint="eastAsia"/>
          <w:sz w:val="36"/>
          <w:szCs w:val="36"/>
        </w:rPr>
        <w:t>VBM</w:t>
      </w:r>
      <w:r w:rsidRPr="002B69F0">
        <w:rPr>
          <w:sz w:val="36"/>
          <w:szCs w:val="36"/>
        </w:rPr>
        <w:t xml:space="preserve"> </w:t>
      </w:r>
      <w:r w:rsidR="006F7BC8">
        <w:rPr>
          <w:rFonts w:hint="eastAsia"/>
          <w:sz w:val="36"/>
          <w:szCs w:val="36"/>
        </w:rPr>
        <w:t>Preprocess</w:t>
      </w:r>
      <w:r w:rsidR="006F7BC8">
        <w:rPr>
          <w:sz w:val="36"/>
          <w:szCs w:val="36"/>
        </w:rPr>
        <w:t xml:space="preserve"> </w:t>
      </w:r>
      <w:r w:rsidR="006F7BC8">
        <w:rPr>
          <w:rFonts w:hint="eastAsia"/>
          <w:sz w:val="36"/>
          <w:szCs w:val="36"/>
        </w:rPr>
        <w:t>in</w:t>
      </w:r>
      <w:r w:rsidR="006F7BC8">
        <w:rPr>
          <w:sz w:val="36"/>
          <w:szCs w:val="36"/>
        </w:rPr>
        <w:t xml:space="preserve"> </w:t>
      </w:r>
      <w:r w:rsidRPr="002B69F0">
        <w:rPr>
          <w:rFonts w:hint="eastAsia"/>
          <w:sz w:val="36"/>
          <w:szCs w:val="36"/>
        </w:rPr>
        <w:t>CAT</w:t>
      </w:r>
      <w:r w:rsidRPr="002B69F0">
        <w:rPr>
          <w:sz w:val="36"/>
          <w:szCs w:val="36"/>
        </w:rPr>
        <w:t>12</w:t>
      </w:r>
      <w:r w:rsidR="00706988">
        <w:rPr>
          <w:sz w:val="36"/>
          <w:szCs w:val="36"/>
          <w:lang w:val="en-US"/>
        </w:rPr>
        <w:t>(</w:t>
      </w:r>
      <w:r w:rsidR="006F7BC8">
        <w:rPr>
          <w:rFonts w:hint="eastAsia"/>
          <w:sz w:val="36"/>
          <w:szCs w:val="36"/>
          <w:lang w:val="en-US"/>
        </w:rPr>
        <w:t>Children,</w:t>
      </w:r>
      <w:r w:rsidR="006F7BC8">
        <w:rPr>
          <w:sz w:val="36"/>
          <w:szCs w:val="36"/>
          <w:lang w:val="en-US"/>
        </w:rPr>
        <w:t xml:space="preserve"> </w:t>
      </w:r>
      <w:r w:rsidR="004D58B8">
        <w:rPr>
          <w:rFonts w:hint="eastAsia"/>
          <w:sz w:val="36"/>
          <w:szCs w:val="36"/>
          <w:lang w:val="en-US"/>
        </w:rPr>
        <w:t>script</w:t>
      </w:r>
      <w:r w:rsidR="004D58B8">
        <w:rPr>
          <w:sz w:val="36"/>
          <w:szCs w:val="36"/>
          <w:lang w:val="en-US"/>
        </w:rPr>
        <w:t xml:space="preserve"> </w:t>
      </w:r>
      <w:r w:rsidR="004D58B8">
        <w:rPr>
          <w:rFonts w:hint="eastAsia"/>
          <w:sz w:val="36"/>
          <w:szCs w:val="36"/>
          <w:lang w:val="en-US"/>
        </w:rPr>
        <w:t>version</w:t>
      </w:r>
      <w:r w:rsidR="00706988">
        <w:rPr>
          <w:sz w:val="36"/>
          <w:szCs w:val="36"/>
          <w:lang w:val="en-US"/>
        </w:rPr>
        <w:t>)</w:t>
      </w:r>
    </w:p>
    <w:bookmarkEnd w:id="0"/>
    <w:bookmarkEnd w:id="1"/>
    <w:p w14:paraId="389CCA4B" w14:textId="72096CF2" w:rsidR="002B69F0" w:rsidRDefault="002B69F0" w:rsidP="002B69F0">
      <w:pPr>
        <w:pStyle w:val="NoSpacing"/>
        <w:jc w:val="center"/>
        <w:rPr>
          <w:sz w:val="36"/>
          <w:szCs w:val="36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CN" w:eastAsia="zh-CN"/>
        </w:rPr>
        <w:id w:val="11164906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0D39E05" w14:textId="17D99C60" w:rsidR="004F2800" w:rsidRDefault="004F2800" w:rsidP="00081FA4">
          <w:pPr>
            <w:pStyle w:val="TOCHeading"/>
          </w:pPr>
          <w:r>
            <w:t>Table of Contents</w:t>
          </w:r>
        </w:p>
        <w:p w14:paraId="6AD8F158" w14:textId="7F988B58" w:rsidR="00817820" w:rsidRDefault="004F2800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0674483" w:history="1">
            <w:r w:rsidR="00817820" w:rsidRPr="003F5416">
              <w:rPr>
                <w:rStyle w:val="Hyperlink"/>
                <w:noProof/>
              </w:rPr>
              <w:t xml:space="preserve">PART 1 AC-PC </w:t>
            </w:r>
            <w:r w:rsidR="00817820" w:rsidRPr="003F5416">
              <w:rPr>
                <w:rStyle w:val="Hyperlink"/>
                <w:rFonts w:hint="eastAsia"/>
                <w:noProof/>
              </w:rPr>
              <w:t>校正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_Toc100674483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2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1FAFAC17" w14:textId="1D41094B" w:rsidR="00817820" w:rsidRDefault="00000000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00674484" w:history="1">
            <w:r w:rsidR="00817820" w:rsidRPr="003F5416">
              <w:rPr>
                <w:rStyle w:val="Hyperlink"/>
                <w:noProof/>
              </w:rPr>
              <w:t>PART 2 Using CerebroMatic to create TPM for children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_Toc100674484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5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3169B038" w14:textId="4EF244BA" w:rsidR="00817820" w:rsidRDefault="00000000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00674485" w:history="1">
            <w:r w:rsidR="00817820" w:rsidRPr="003F5416">
              <w:rPr>
                <w:rStyle w:val="Hyperlink"/>
                <w:noProof/>
              </w:rPr>
              <w:t>Part 3 Creating DARTEL template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_Toc100674485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8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3E9A2138" w14:textId="0AC68005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86" w:history="1">
            <w:r w:rsidR="00817820" w:rsidRPr="003F5416">
              <w:rPr>
                <w:rStyle w:val="Hyperlink"/>
                <w:noProof/>
                <w:lang w:val="en-US"/>
              </w:rPr>
              <w:t>Step 1: Segment Data with default DARTEL template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_Toc100674486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8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39F9491F" w14:textId="5B31E88C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87" w:history="1">
            <w:r w:rsidR="00817820" w:rsidRPr="003F5416">
              <w:rPr>
                <w:rStyle w:val="Hyperlink"/>
                <w:noProof/>
                <w:lang w:val="en-US"/>
              </w:rPr>
              <w:t>Step 2 :</w:t>
            </w:r>
            <w:r w:rsidR="00817820" w:rsidRPr="003F5416">
              <w:rPr>
                <w:rStyle w:val="Hyperlink"/>
                <w:noProof/>
              </w:rPr>
              <w:t xml:space="preserve"> 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SPM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Tools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Dartel Tools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Run Dartel (create Templates)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_Toc100674487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13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2B76F3B1" w14:textId="2AD59DB0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88" w:history="1">
            <w:r w:rsidR="00817820" w:rsidRPr="003F5416">
              <w:rPr>
                <w:rStyle w:val="Hyperlink"/>
                <w:noProof/>
                <w:lang w:val="en-US"/>
              </w:rPr>
              <w:t xml:space="preserve">Step 3: SPM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Tools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Dartel Tools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Normalise to MNI space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_Toc100674488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15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0D6FA771" w14:textId="36E9BACB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89" w:history="1">
            <w:r w:rsidR="00817820" w:rsidRPr="003F5416">
              <w:rPr>
                <w:rStyle w:val="Hyperlink"/>
                <w:noProof/>
                <w:lang w:val="en-US"/>
              </w:rPr>
              <w:t>Step 4: Population to ICBM registration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_Toc100674489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16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0F77613C" w14:textId="129AEE78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90" w:history="1">
            <w:r w:rsidR="00817820" w:rsidRPr="003F5416">
              <w:rPr>
                <w:rStyle w:val="Hyperlink"/>
                <w:noProof/>
                <w:lang w:val="en-US"/>
              </w:rPr>
              <w:t>Step 5  Deformation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_Toc100674490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16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71DA03B3" w14:textId="70C94F42" w:rsidR="00817820" w:rsidRDefault="00000000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00674491" w:history="1">
            <w:r w:rsidR="00817820" w:rsidRPr="003F5416">
              <w:rPr>
                <w:rStyle w:val="Hyperlink"/>
                <w:noProof/>
              </w:rPr>
              <w:t>PART 4 Standard VBM analysis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_Toc100674491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17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53CCE01D" w14:textId="208B1D93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92" w:history="1">
            <w:r w:rsidR="00817820" w:rsidRPr="003F5416">
              <w:rPr>
                <w:rStyle w:val="Hyperlink"/>
                <w:noProof/>
                <w:lang w:val="en-US"/>
              </w:rPr>
              <w:t>Step 6  Segment Data with customized DARTEL template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_Toc100674492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17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75BE9C90" w14:textId="2175386A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93" w:history="1">
            <w:r w:rsidR="00817820" w:rsidRPr="003F5416">
              <w:rPr>
                <w:rStyle w:val="Hyperlink"/>
                <w:noProof/>
                <w:lang w:val="en-US"/>
              </w:rPr>
              <w:t xml:space="preserve">Step 7 CAT12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Check data quality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Display slices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_Toc100674493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19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2C892CF6" w14:textId="46AA6B9B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94" w:history="1">
            <w:r w:rsidR="00817820" w:rsidRPr="003F5416">
              <w:rPr>
                <w:rStyle w:val="Hyperlink"/>
                <w:noProof/>
                <w:lang w:val="en-US"/>
              </w:rPr>
              <w:t xml:space="preserve">Step 8 CAT12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Statistical Analysis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Estimate TIV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_Toc100674494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22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258E9B88" w14:textId="0FA87C4B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95" w:history="1">
            <w:r w:rsidR="00817820" w:rsidRPr="003F5416">
              <w:rPr>
                <w:rStyle w:val="Hyperlink"/>
                <w:noProof/>
                <w:lang w:val="en-US"/>
              </w:rPr>
              <w:t xml:space="preserve">Step 9 CAT12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Check data quality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Check sample </w:t>
            </w:r>
            <w:r w:rsidR="00817820" w:rsidRPr="003F5416">
              <w:rPr>
                <w:rStyle w:val="Hyperlink"/>
                <w:rFonts w:hint="eastAsia"/>
                <w:noProof/>
                <w:lang w:val="en-US"/>
              </w:rPr>
              <w:t>→</w:t>
            </w:r>
            <w:r w:rsidR="00817820" w:rsidRPr="003F5416">
              <w:rPr>
                <w:rStyle w:val="Hyperlink"/>
                <w:noProof/>
                <w:lang w:val="en-US"/>
              </w:rPr>
              <w:t xml:space="preserve"> VBM data homogeneity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_Toc100674495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22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6AF172CA" w14:textId="447B8FD9" w:rsidR="00817820" w:rsidRDefault="00000000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00674496" w:history="1">
            <w:r w:rsidR="00817820" w:rsidRPr="003F5416">
              <w:rPr>
                <w:rStyle w:val="Hyperlink"/>
                <w:noProof/>
                <w:lang w:val="en-US"/>
              </w:rPr>
              <w:t>Step 10 Smooth</w:t>
            </w:r>
            <w:r w:rsidR="00817820">
              <w:rPr>
                <w:noProof/>
                <w:webHidden/>
              </w:rPr>
              <w:tab/>
            </w:r>
            <w:r w:rsidR="00817820">
              <w:rPr>
                <w:noProof/>
                <w:webHidden/>
              </w:rPr>
              <w:fldChar w:fldCharType="begin"/>
            </w:r>
            <w:r w:rsidR="00817820">
              <w:rPr>
                <w:noProof/>
                <w:webHidden/>
              </w:rPr>
              <w:instrText xml:space="preserve"> PAGEREF _Toc100674496 \h </w:instrText>
            </w:r>
            <w:r w:rsidR="00817820">
              <w:rPr>
                <w:noProof/>
                <w:webHidden/>
              </w:rPr>
            </w:r>
            <w:r w:rsidR="00817820">
              <w:rPr>
                <w:noProof/>
                <w:webHidden/>
              </w:rPr>
              <w:fldChar w:fldCharType="separate"/>
            </w:r>
            <w:r w:rsidR="00817820">
              <w:rPr>
                <w:noProof/>
                <w:webHidden/>
              </w:rPr>
              <w:t>26</w:t>
            </w:r>
            <w:r w:rsidR="00817820">
              <w:rPr>
                <w:noProof/>
                <w:webHidden/>
              </w:rPr>
              <w:fldChar w:fldCharType="end"/>
            </w:r>
          </w:hyperlink>
        </w:p>
        <w:p w14:paraId="61620C04" w14:textId="3C4BC1C6" w:rsidR="004F2800" w:rsidRDefault="004F2800">
          <w:r>
            <w:rPr>
              <w:b/>
              <w:bCs/>
              <w:noProof/>
            </w:rPr>
            <w:fldChar w:fldCharType="end"/>
          </w:r>
        </w:p>
      </w:sdtContent>
    </w:sdt>
    <w:p w14:paraId="38CD3A38" w14:textId="77777777" w:rsidR="004F2800" w:rsidRDefault="004F2800">
      <w:pPr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  <w:lang w:val="en-US"/>
        </w:rPr>
      </w:pPr>
      <w:r>
        <w:br w:type="page"/>
      </w:r>
    </w:p>
    <w:p w14:paraId="689781BE" w14:textId="2B797AB1" w:rsidR="00F70FE0" w:rsidRDefault="00F70FE0" w:rsidP="00F70FE0">
      <w:pPr>
        <w:rPr>
          <w:lang w:val="en-US"/>
        </w:rPr>
      </w:pPr>
      <w:bookmarkStart w:id="2" w:name="_Toc100674483"/>
      <w:r>
        <w:rPr>
          <w:rFonts w:hint="eastAsia"/>
          <w:lang w:val="en-US"/>
        </w:rPr>
        <w:lastRenderedPageBreak/>
        <w:t>Log</w:t>
      </w:r>
      <w:r>
        <w:rPr>
          <w:lang w:val="en-US"/>
        </w:rPr>
        <w:t xml:space="preserve"> into Linux server</w:t>
      </w:r>
      <w:r w:rsidR="00E264D9">
        <w:rPr>
          <w:lang w:val="en-US"/>
        </w:rPr>
        <w:t>: (change according to your server)</w:t>
      </w:r>
    </w:p>
    <w:p w14:paraId="1759431F" w14:textId="77777777" w:rsidR="00F70FE0" w:rsidRDefault="00F70FE0" w:rsidP="00F70FE0">
      <w:pPr>
        <w:pStyle w:val="ListParagraph"/>
        <w:numPr>
          <w:ilvl w:val="0"/>
          <w:numId w:val="3"/>
        </w:numPr>
        <w:rPr>
          <w:lang w:val="en-US"/>
        </w:rPr>
      </w:pPr>
      <w:r w:rsidRPr="000046B1">
        <w:rPr>
          <w:lang w:val="en-US"/>
        </w:rPr>
        <w:t>Open ‘Terminal’</w:t>
      </w:r>
    </w:p>
    <w:p w14:paraId="5670C1B8" w14:textId="643FF15B" w:rsidR="00F70FE0" w:rsidRPr="000046B1" w:rsidRDefault="00F70FE0" w:rsidP="00F70F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Input: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ssh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-Y </w:t>
      </w:r>
      <w:hyperlink r:id="rId6" w:history="1">
        <w:r w:rsidRPr="000E5A10">
          <w:rPr>
            <w:rStyle w:val="Hyperlink"/>
            <w:rFonts w:ascii="Menlo" w:hAnsi="Menlo" w:cs="Menlo"/>
            <w:sz w:val="22"/>
            <w:szCs w:val="22"/>
            <w:lang w:val="en-US"/>
          </w:rPr>
          <w:t>LD@sionsws.home.kg</w:t>
        </w:r>
      </w:hyperlink>
      <w:r w:rsidR="00E264D9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</w:p>
    <w:p w14:paraId="3EC4984B" w14:textId="77777777" w:rsidR="00F70FE0" w:rsidRDefault="00F70FE0" w:rsidP="00F70FE0">
      <w:pPr>
        <w:ind w:left="720"/>
        <w:rPr>
          <w:lang w:val="en-US"/>
        </w:rPr>
      </w:pPr>
      <w:r>
        <w:rPr>
          <w:lang w:val="en-US"/>
        </w:rPr>
        <w:t>Password: ld2022</w:t>
      </w:r>
    </w:p>
    <w:p w14:paraId="17135708" w14:textId="77777777" w:rsidR="00F70FE0" w:rsidRPr="000046B1" w:rsidRDefault="00F70FE0" w:rsidP="00F70FE0">
      <w:pPr>
        <w:rPr>
          <w:lang w:val="en-US"/>
        </w:rPr>
      </w:pPr>
    </w:p>
    <w:p w14:paraId="5BFE82F4" w14:textId="0065B9C6" w:rsidR="00F70FE0" w:rsidRDefault="00F70FE0" w:rsidP="00F70FE0">
      <w:pPr>
        <w:rPr>
          <w:lang w:val="en-US"/>
        </w:rPr>
      </w:pPr>
      <w:r>
        <w:rPr>
          <w:rFonts w:hint="eastAsia"/>
          <w:lang w:val="en-US"/>
        </w:rPr>
        <w:t>文件命名：</w:t>
      </w:r>
      <w:proofErr w:type="spellStart"/>
      <w:r w:rsidR="00E3374A">
        <w:rPr>
          <w:rFonts w:hint="eastAsia"/>
          <w:lang w:val="en-US"/>
        </w:rPr>
        <w:t>m</w:t>
      </w:r>
      <w:r w:rsidR="00E3374A">
        <w:rPr>
          <w:lang w:val="en-US"/>
        </w:rPr>
        <w:t>kdir</w:t>
      </w:r>
      <w:proofErr w:type="spellEnd"/>
      <w:r w:rsidR="00E3374A">
        <w:rPr>
          <w:lang w:val="en-US"/>
        </w:rPr>
        <w:t xml:space="preserve"> &lt;filename&gt; (</w:t>
      </w:r>
      <w:proofErr w:type="spellStart"/>
      <w:r w:rsidR="00E3374A">
        <w:rPr>
          <w:lang w:val="en-US"/>
        </w:rPr>
        <w:t>eg.</w:t>
      </w:r>
      <w:proofErr w:type="spellEnd"/>
      <w:r w:rsidR="00E3374A">
        <w:rPr>
          <w:lang w:val="en-US"/>
        </w:rPr>
        <w:t xml:space="preserve">  </w:t>
      </w:r>
      <w:proofErr w:type="spellStart"/>
      <w:r w:rsidR="00E3374A">
        <w:rPr>
          <w:lang w:val="en-US"/>
        </w:rPr>
        <w:t>mkdir</w:t>
      </w:r>
      <w:proofErr w:type="spellEnd"/>
      <w:r w:rsidR="00E3374A">
        <w:rPr>
          <w:lang w:val="en-US"/>
        </w:rPr>
        <w:t xml:space="preserve"> </w:t>
      </w:r>
      <w:proofErr w:type="spellStart"/>
      <w:r w:rsidR="00E3374A">
        <w:rPr>
          <w:lang w:val="en-US"/>
        </w:rPr>
        <w:t>Liuliuluoning</w:t>
      </w:r>
      <w:proofErr w:type="spellEnd"/>
      <w:r w:rsidR="00E3374A">
        <w:rPr>
          <w:lang w:val="en-US"/>
        </w:rPr>
        <w:t>)</w:t>
      </w:r>
    </w:p>
    <w:p w14:paraId="4DF2BB8F" w14:textId="545F2938" w:rsidR="00F70FE0" w:rsidRDefault="00F70FE0" w:rsidP="00F70FE0">
      <w:pPr>
        <w:rPr>
          <w:lang w:val="en-US"/>
        </w:rPr>
      </w:pPr>
      <w:r>
        <w:rPr>
          <w:rFonts w:hint="eastAsia"/>
          <w:lang w:val="en-US"/>
        </w:rPr>
        <w:t>给存放每个被试的</w:t>
      </w:r>
      <w:r>
        <w:rPr>
          <w:rFonts w:hint="eastAsia"/>
          <w:lang w:val="en-US"/>
        </w:rPr>
        <w:t>nii.gz</w:t>
      </w:r>
      <w:r>
        <w:rPr>
          <w:rFonts w:hint="eastAsia"/>
          <w:lang w:val="en-US"/>
        </w:rPr>
        <w:t>文件的文件夹统一命名。比如，被试名拼音，首字母大写。（避免文件名首字母大小写不分、含特殊符号等，这些都可能会导致被试排序比较混乱）</w:t>
      </w:r>
    </w:p>
    <w:p w14:paraId="74122C85" w14:textId="02E12C26" w:rsidR="00F70FE0" w:rsidRDefault="00E264D9" w:rsidP="00F70FE0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 w:rsidR="00F70FE0">
        <w:rPr>
          <w:rFonts w:hint="eastAsia"/>
          <w:lang w:val="en-US"/>
        </w:rPr>
        <w:t>：</w:t>
      </w:r>
    </w:p>
    <w:p w14:paraId="7842E6C5" w14:textId="77777777" w:rsidR="00F70FE0" w:rsidRDefault="00F70FE0" w:rsidP="00F70FE0">
      <w:pPr>
        <w:rPr>
          <w:lang w:val="en-US"/>
        </w:rPr>
      </w:pPr>
      <w:r w:rsidRPr="003E1BBC">
        <w:rPr>
          <w:noProof/>
          <w:lang w:val="en-US"/>
        </w:rPr>
        <w:drawing>
          <wp:inline distT="0" distB="0" distL="0" distR="0" wp14:anchorId="320011B7" wp14:editId="47B457D2">
            <wp:extent cx="5943600" cy="447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1310" w14:textId="77777777" w:rsidR="00F70FE0" w:rsidRDefault="00F70FE0" w:rsidP="00081FA4">
      <w:pPr>
        <w:pStyle w:val="Heading1"/>
      </w:pPr>
    </w:p>
    <w:p w14:paraId="5A84DADC" w14:textId="1CA209F7" w:rsidR="002B69F0" w:rsidRDefault="002B69F0" w:rsidP="00081FA4">
      <w:pPr>
        <w:pStyle w:val="Heading1"/>
      </w:pPr>
      <w:r w:rsidRPr="00584ACB">
        <w:t xml:space="preserve">PART 1 AC-PC </w:t>
      </w:r>
      <w:r w:rsidRPr="00584ACB">
        <w:t>校正</w:t>
      </w:r>
      <w:bookmarkEnd w:id="2"/>
    </w:p>
    <w:p w14:paraId="73C0C021" w14:textId="4B76C14F" w:rsidR="00F647EE" w:rsidRDefault="00F647EE" w:rsidP="00F647EE">
      <w:pPr>
        <w:rPr>
          <w:lang w:val="en-US"/>
        </w:rPr>
      </w:pPr>
      <w:r>
        <w:rPr>
          <w:rFonts w:hint="eastAsia"/>
          <w:lang w:val="en-US"/>
        </w:rPr>
        <w:t>把每个被试的</w:t>
      </w:r>
      <w:r w:rsidR="00F70FE0">
        <w:rPr>
          <w:lang w:val="en-US"/>
        </w:rPr>
        <w:t>*</w:t>
      </w:r>
      <w:r>
        <w:rPr>
          <w:rFonts w:hint="eastAsia"/>
          <w:lang w:val="en-US"/>
        </w:rPr>
        <w:t>.nii</w:t>
      </w:r>
      <w:r>
        <w:rPr>
          <w:lang w:val="en-US"/>
        </w:rPr>
        <w:t xml:space="preserve">.gz </w:t>
      </w:r>
      <w:r>
        <w:rPr>
          <w:rFonts w:hint="eastAsia"/>
          <w:lang w:val="en-US"/>
        </w:rPr>
        <w:t>图像</w:t>
      </w:r>
      <w:r w:rsidR="00F70FE0">
        <w:rPr>
          <w:rFonts w:hint="eastAsia"/>
          <w:lang w:val="en-US"/>
        </w:rPr>
        <w:t>复制</w:t>
      </w:r>
      <w:r>
        <w:rPr>
          <w:rFonts w:hint="eastAsia"/>
          <w:lang w:val="en-US"/>
        </w:rPr>
        <w:t>到</w:t>
      </w:r>
      <w:r w:rsidR="00F70FE0">
        <w:rPr>
          <w:rFonts w:hint="eastAsia"/>
          <w:lang w:val="en-US"/>
        </w:rPr>
        <w:t>同一个</w:t>
      </w:r>
      <w:r>
        <w:rPr>
          <w:rFonts w:hint="eastAsia"/>
          <w:lang w:val="en-US"/>
        </w:rPr>
        <w:t>文件夹里</w:t>
      </w:r>
      <w:r w:rsidR="00F70FE0">
        <w:rPr>
          <w:rFonts w:hint="eastAsia"/>
          <w:lang w:val="en-US"/>
        </w:rPr>
        <w:t>，用作</w:t>
      </w:r>
      <w:r w:rsidR="00F70FE0">
        <w:rPr>
          <w:rFonts w:hint="eastAsia"/>
          <w:lang w:val="en-US"/>
        </w:rPr>
        <w:t>VBM</w:t>
      </w:r>
      <w:r w:rsidR="00F70FE0">
        <w:rPr>
          <w:rFonts w:hint="eastAsia"/>
          <w:lang w:val="en-US"/>
        </w:rPr>
        <w:t>分析</w:t>
      </w:r>
    </w:p>
    <w:p w14:paraId="349635D8" w14:textId="249FD649" w:rsidR="00F70FE0" w:rsidRDefault="00F647EE" w:rsidP="00F647EE">
      <w:pPr>
        <w:rPr>
          <w:lang w:val="en-US"/>
        </w:rPr>
      </w:pPr>
      <w:r>
        <w:rPr>
          <w:lang w:val="en-US"/>
        </w:rPr>
        <w:tab/>
      </w:r>
      <w:r w:rsidR="00695ED8">
        <w:rPr>
          <w:lang w:val="en-US"/>
        </w:rPr>
        <w:t>LD/Analysis /</w:t>
      </w:r>
      <w:r>
        <w:rPr>
          <w:rFonts w:hint="eastAsia"/>
          <w:lang w:val="en-US"/>
        </w:rPr>
        <w:t>VBM/</w:t>
      </w:r>
      <w:r w:rsidR="00E3374A">
        <w:rPr>
          <w:lang w:val="en-US"/>
        </w:rPr>
        <w:t>T1/</w:t>
      </w:r>
      <w:proofErr w:type="spellStart"/>
      <w:r>
        <w:rPr>
          <w:rFonts w:hint="eastAsia"/>
          <w:lang w:val="en-US"/>
        </w:rPr>
        <w:t>Subjname</w:t>
      </w:r>
      <w:proofErr w:type="spellEnd"/>
      <w:r>
        <w:rPr>
          <w:lang w:val="en-US"/>
        </w:rPr>
        <w:t>/</w:t>
      </w:r>
      <w:r w:rsidR="00F70FE0">
        <w:rPr>
          <w:lang w:val="en-US"/>
        </w:rPr>
        <w:t>*</w:t>
      </w:r>
      <w:r w:rsidR="00181A23">
        <w:rPr>
          <w:rFonts w:hint="eastAsia"/>
          <w:lang w:val="en-US"/>
        </w:rPr>
        <w:t>.nii</w:t>
      </w:r>
      <w:r w:rsidR="00C130D2">
        <w:rPr>
          <w:lang w:val="en-US"/>
        </w:rPr>
        <w:t>.gz</w:t>
      </w:r>
      <w:proofErr w:type="gramStart"/>
      <w:r w:rsidR="00F70FE0">
        <w:rPr>
          <w:lang w:val="en-US"/>
        </w:rPr>
        <w:t xml:space="preserve">   (</w:t>
      </w:r>
      <w:proofErr w:type="spellStart"/>
      <w:proofErr w:type="gramEnd"/>
      <w:r w:rsidR="00F70FE0">
        <w:rPr>
          <w:lang w:val="en-US"/>
        </w:rPr>
        <w:t>eg.</w:t>
      </w:r>
      <w:proofErr w:type="spellEnd"/>
      <w:r w:rsidR="00F70FE0">
        <w:rPr>
          <w:lang w:val="en-US"/>
        </w:rPr>
        <w:t xml:space="preserve"> </w:t>
      </w:r>
      <w:bookmarkStart w:id="3" w:name="OLE_LINK18"/>
      <w:bookmarkStart w:id="4" w:name="OLE_LINK21"/>
      <w:r w:rsidR="00695ED8">
        <w:rPr>
          <w:lang w:val="en-US"/>
        </w:rPr>
        <w:t>LD/Analysis /</w:t>
      </w:r>
      <w:r w:rsidR="00F70FE0">
        <w:rPr>
          <w:lang w:val="en-US"/>
        </w:rPr>
        <w:t>VBM/</w:t>
      </w:r>
      <w:r w:rsidR="00695ED8">
        <w:rPr>
          <w:lang w:val="en-US"/>
        </w:rPr>
        <w:t>T1/</w:t>
      </w:r>
      <w:proofErr w:type="spellStart"/>
      <w:r w:rsidR="00F70FE0">
        <w:rPr>
          <w:lang w:val="en-US"/>
        </w:rPr>
        <w:t>Chenenqi</w:t>
      </w:r>
      <w:proofErr w:type="spellEnd"/>
      <w:r w:rsidR="00F70FE0">
        <w:rPr>
          <w:lang w:val="en-US"/>
        </w:rPr>
        <w:t>/</w:t>
      </w:r>
      <w:bookmarkEnd w:id="3"/>
      <w:bookmarkEnd w:id="4"/>
      <w:r w:rsidR="00F70FE0">
        <w:rPr>
          <w:lang w:val="en-US"/>
        </w:rPr>
        <w:t>t1.nii.gz)</w:t>
      </w:r>
    </w:p>
    <w:p w14:paraId="00267A1A" w14:textId="7A79D186" w:rsidR="00181A23" w:rsidRDefault="00181A23" w:rsidP="00F647EE">
      <w:pPr>
        <w:rPr>
          <w:lang w:val="en-US"/>
        </w:rPr>
      </w:pPr>
    </w:p>
    <w:p w14:paraId="3716B8D2" w14:textId="0F2F62CF" w:rsidR="001C3120" w:rsidRDefault="003B52BA" w:rsidP="00F647EE">
      <w:pPr>
        <w:rPr>
          <w:lang w:val="en-US"/>
        </w:rPr>
      </w:pP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terminal</w:t>
      </w:r>
      <w:r>
        <w:rPr>
          <w:rFonts w:hint="eastAsia"/>
          <w:lang w:val="en-US"/>
        </w:rPr>
        <w:t>里打开</w:t>
      </w:r>
      <w:r>
        <w:rPr>
          <w:rFonts w:hint="eastAsia"/>
          <w:lang w:val="en-US"/>
        </w:rPr>
        <w:t>SPM</w:t>
      </w:r>
      <w:r>
        <w:rPr>
          <w:lang w:val="en-US"/>
        </w:rPr>
        <w:t>12</w:t>
      </w:r>
    </w:p>
    <w:p w14:paraId="3939403E" w14:textId="77777777" w:rsidR="001C3120" w:rsidRDefault="001C3120" w:rsidP="00F647EE">
      <w:pPr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Terminal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rFonts w:hint="eastAsia"/>
          <w:lang w:val="en-US"/>
        </w:rPr>
        <w:t>：</w:t>
      </w:r>
    </w:p>
    <w:p w14:paraId="7014E788" w14:textId="325FF178" w:rsidR="001C3120" w:rsidRDefault="001C3120" w:rsidP="001C312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1C3120">
        <w:rPr>
          <w:rFonts w:hint="eastAsia"/>
          <w:lang w:val="en-US"/>
        </w:rPr>
        <w:t>matlab</w:t>
      </w:r>
      <w:proofErr w:type="spellEnd"/>
      <w:r w:rsidRPr="001C3120">
        <w:rPr>
          <w:lang w:val="en-US"/>
        </w:rPr>
        <w:t xml:space="preserve"> -</w:t>
      </w:r>
      <w:proofErr w:type="spellStart"/>
      <w:r w:rsidRPr="001C3120">
        <w:rPr>
          <w:rFonts w:hint="eastAsia"/>
          <w:lang w:val="en-US"/>
        </w:rPr>
        <w:t>nodesktop</w:t>
      </w:r>
      <w:proofErr w:type="spellEnd"/>
    </w:p>
    <w:p w14:paraId="25BF4716" w14:textId="35582070" w:rsidR="001C3120" w:rsidRDefault="003B52BA" w:rsidP="001C312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spm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fmri</w:t>
      </w:r>
      <w:proofErr w:type="spellEnd"/>
    </w:p>
    <w:p w14:paraId="10E13724" w14:textId="77777777" w:rsidR="00E264D9" w:rsidRPr="00E264D9" w:rsidRDefault="00E264D9" w:rsidP="00E264D9">
      <w:pPr>
        <w:rPr>
          <w:lang w:val="en-US"/>
        </w:rPr>
      </w:pPr>
    </w:p>
    <w:p w14:paraId="56CD10E1" w14:textId="67819C0A" w:rsidR="00C130D2" w:rsidRDefault="00C130D2" w:rsidP="00F647EE">
      <w:pPr>
        <w:rPr>
          <w:lang w:val="en-US"/>
        </w:rPr>
      </w:pPr>
      <w:r>
        <w:rPr>
          <w:rFonts w:hint="eastAsia"/>
          <w:lang w:val="en-US"/>
        </w:rPr>
        <w:t>在</w:t>
      </w:r>
      <w:proofErr w:type="spellStart"/>
      <w:r w:rsidR="00E264D9">
        <w:rPr>
          <w:lang w:val="en-US"/>
        </w:rPr>
        <w:t>matlab-nodesktop</w:t>
      </w:r>
      <w:proofErr w:type="spellEnd"/>
      <w:r>
        <w:rPr>
          <w:rFonts w:hint="eastAsia"/>
          <w:lang w:val="en-US"/>
        </w:rPr>
        <w:t>的窗口里转换</w:t>
      </w:r>
      <w:r w:rsidR="00E264D9">
        <w:rPr>
          <w:lang w:val="en-US"/>
        </w:rPr>
        <w:t>*</w:t>
      </w:r>
      <w:r>
        <w:rPr>
          <w:lang w:val="en-US"/>
        </w:rPr>
        <w:t>.</w:t>
      </w:r>
      <w:r>
        <w:rPr>
          <w:rFonts w:hint="eastAsia"/>
          <w:lang w:val="en-US"/>
        </w:rPr>
        <w:t>nii.gz</w:t>
      </w:r>
      <w:r>
        <w:rPr>
          <w:rFonts w:hint="eastAsia"/>
          <w:lang w:val="en-US"/>
        </w:rPr>
        <w:t>文件为</w:t>
      </w:r>
      <w:r w:rsidR="00E264D9">
        <w:rPr>
          <w:lang w:val="en-US"/>
        </w:rPr>
        <w:t>*</w:t>
      </w:r>
      <w:r>
        <w:rPr>
          <w:lang w:val="en-US"/>
        </w:rPr>
        <w:t>.</w:t>
      </w:r>
      <w:proofErr w:type="spellStart"/>
      <w:r>
        <w:rPr>
          <w:lang w:val="en-US"/>
        </w:rPr>
        <w:t>nii</w:t>
      </w:r>
      <w:proofErr w:type="spellEnd"/>
      <w:r>
        <w:rPr>
          <w:rFonts w:hint="eastAsia"/>
          <w:lang w:val="en-US"/>
        </w:rPr>
        <w:t>文件</w:t>
      </w:r>
    </w:p>
    <w:p w14:paraId="715520FE" w14:textId="13210FAF" w:rsidR="00E264D9" w:rsidRDefault="00A403E5" w:rsidP="00A403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进入到包含</w:t>
      </w:r>
      <w:r>
        <w:rPr>
          <w:lang w:val="en-US"/>
        </w:rPr>
        <w:t>’</w:t>
      </w:r>
      <w:r w:rsidR="00E264D9">
        <w:rPr>
          <w:lang w:val="en-US"/>
        </w:rPr>
        <w:t>*.</w:t>
      </w:r>
      <w:r>
        <w:rPr>
          <w:lang w:val="en-US"/>
        </w:rPr>
        <w:t>nii.gz’</w:t>
      </w:r>
      <w:r>
        <w:rPr>
          <w:rFonts w:hint="eastAsia"/>
          <w:lang w:val="en-US"/>
        </w:rPr>
        <w:t>文件</w:t>
      </w:r>
      <w:r w:rsidR="00E264D9">
        <w:rPr>
          <w:rFonts w:hint="eastAsia"/>
          <w:lang w:val="en-US"/>
        </w:rPr>
        <w:t>所在</w:t>
      </w:r>
      <w:r>
        <w:rPr>
          <w:rFonts w:hint="eastAsia"/>
          <w:lang w:val="en-US"/>
        </w:rPr>
        <w:t>文件夹</w:t>
      </w:r>
      <w:r w:rsidR="00695ED8">
        <w:rPr>
          <w:rFonts w:hint="eastAsia"/>
          <w:lang w:val="en-US"/>
        </w:rPr>
        <w:t>(</w:t>
      </w:r>
      <w:proofErr w:type="spellStart"/>
      <w:r w:rsidR="00695ED8">
        <w:rPr>
          <w:lang w:val="en-US"/>
        </w:rPr>
        <w:t>eg.</w:t>
      </w:r>
      <w:proofErr w:type="spellEnd"/>
      <w:r w:rsidR="00695ED8">
        <w:rPr>
          <w:lang w:val="en-US"/>
        </w:rPr>
        <w:t xml:space="preserve"> cd LD/Analysis /VBM/T1/</w:t>
      </w:r>
      <w:proofErr w:type="spellStart"/>
      <w:r w:rsidR="00695ED8">
        <w:rPr>
          <w:lang w:val="en-US"/>
        </w:rPr>
        <w:t>Chenenqi</w:t>
      </w:r>
      <w:proofErr w:type="spellEnd"/>
      <w:r w:rsidR="00695ED8">
        <w:rPr>
          <w:lang w:val="en-US"/>
        </w:rPr>
        <w:t>/)</w:t>
      </w:r>
    </w:p>
    <w:p w14:paraId="5AB08D4D" w14:textId="500DBBCD" w:rsidR="00136A54" w:rsidRDefault="00A403E5" w:rsidP="00A403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输入</w:t>
      </w:r>
      <w:proofErr w:type="spellStart"/>
      <w:r>
        <w:rPr>
          <w:rFonts w:hint="eastAsia"/>
          <w:lang w:val="en-US"/>
        </w:rPr>
        <w:t>g</w:t>
      </w:r>
      <w:r w:rsidR="00C130D2">
        <w:rPr>
          <w:lang w:val="en-US"/>
        </w:rPr>
        <w:t>unzip</w:t>
      </w:r>
      <w:proofErr w:type="spellEnd"/>
      <w:r w:rsidR="00C130D2">
        <w:rPr>
          <w:lang w:val="en-US"/>
        </w:rPr>
        <w:t>(‘*.</w:t>
      </w:r>
      <w:proofErr w:type="spellStart"/>
      <w:r w:rsidR="00C130D2">
        <w:rPr>
          <w:lang w:val="en-US"/>
        </w:rPr>
        <w:t>gz</w:t>
      </w:r>
      <w:proofErr w:type="spellEnd"/>
      <w:r w:rsidR="00C130D2">
        <w:rPr>
          <w:lang w:val="en-US"/>
        </w:rPr>
        <w:t>’)</w:t>
      </w:r>
      <w:r w:rsidR="00695ED8">
        <w:rPr>
          <w:lang w:val="en-US"/>
        </w:rPr>
        <w:t xml:space="preserve"> </w:t>
      </w:r>
    </w:p>
    <w:p w14:paraId="767472D6" w14:textId="77777777" w:rsidR="00E264D9" w:rsidRPr="00E264D9" w:rsidRDefault="00E264D9" w:rsidP="00E264D9">
      <w:pPr>
        <w:rPr>
          <w:lang w:val="en-US"/>
        </w:rPr>
      </w:pPr>
    </w:p>
    <w:p w14:paraId="13B23B7A" w14:textId="472964F3" w:rsidR="00FB4236" w:rsidRDefault="00FB4236" w:rsidP="00FB4236">
      <w:pPr>
        <w:rPr>
          <w:lang w:val="en-US"/>
        </w:rPr>
      </w:pP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SPM</w:t>
      </w:r>
      <w:r>
        <w:rPr>
          <w:rFonts w:hint="eastAsia"/>
          <w:lang w:val="en-US"/>
        </w:rPr>
        <w:t>里查看图像：点击</w:t>
      </w:r>
      <w:r>
        <w:rPr>
          <w:rFonts w:hint="eastAsia"/>
          <w:lang w:val="en-US"/>
        </w:rPr>
        <w:t>Menu</w:t>
      </w:r>
      <w:r>
        <w:rPr>
          <w:rFonts w:hint="eastAsia"/>
          <w:lang w:val="en-US"/>
        </w:rPr>
        <w:t>里的</w:t>
      </w:r>
      <w:r>
        <w:rPr>
          <w:rFonts w:hint="eastAsia"/>
          <w:lang w:val="en-US"/>
        </w:rPr>
        <w:t>Display</w:t>
      </w:r>
      <w:r w:rsidR="009B33A2">
        <w:rPr>
          <w:rFonts w:hint="eastAsia"/>
          <w:lang w:val="en-US"/>
        </w:rPr>
        <w:t>，找到需要</w:t>
      </w:r>
      <w:commentRangeStart w:id="5"/>
      <w:r w:rsidR="009B33A2">
        <w:rPr>
          <w:rFonts w:hint="eastAsia"/>
          <w:lang w:val="en-US"/>
        </w:rPr>
        <w:t>矫正</w:t>
      </w:r>
      <w:commentRangeEnd w:id="5"/>
      <w:r w:rsidR="009B33A2">
        <w:rPr>
          <w:rStyle w:val="CommentReference"/>
        </w:rPr>
        <w:commentReference w:id="5"/>
      </w:r>
      <w:r w:rsidR="009B33A2">
        <w:rPr>
          <w:rFonts w:hint="eastAsia"/>
          <w:lang w:val="en-US"/>
        </w:rPr>
        <w:t>的图像</w:t>
      </w:r>
    </w:p>
    <w:p w14:paraId="1A12A322" w14:textId="27A6E14A" w:rsidR="009B33A2" w:rsidRDefault="00EA7608" w:rsidP="00EA7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点击</w:t>
      </w:r>
      <w:r>
        <w:rPr>
          <w:rFonts w:hint="eastAsia"/>
          <w:lang w:val="en-US"/>
        </w:rPr>
        <w:t>origin</w:t>
      </w:r>
    </w:p>
    <w:p w14:paraId="481DA7A7" w14:textId="52175AF6" w:rsidR="00EA7608" w:rsidRDefault="00EA7608" w:rsidP="00EA7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依次调整</w:t>
      </w:r>
      <w:r>
        <w:rPr>
          <w:rFonts w:hint="eastAsia"/>
          <w:lang w:val="en-US"/>
        </w:rPr>
        <w:t>roll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yaw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pitch</w:t>
      </w:r>
      <w:r>
        <w:rPr>
          <w:rFonts w:hint="eastAsia"/>
          <w:lang w:val="en-US"/>
        </w:rPr>
        <w:t>的参数</w:t>
      </w:r>
    </w:p>
    <w:p w14:paraId="65096622" w14:textId="53EE6D6B" w:rsidR="00EA7608" w:rsidRDefault="00EA7608" w:rsidP="00EA7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点击</w:t>
      </w:r>
      <w:r>
        <w:rPr>
          <w:rFonts w:hint="eastAsia"/>
          <w:lang w:val="en-US"/>
        </w:rPr>
        <w:t xml:space="preserve"> set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origin</w:t>
      </w:r>
    </w:p>
    <w:p w14:paraId="5A90DE70" w14:textId="5AFAABE7" w:rsidR="00E264D9" w:rsidRPr="00E264D9" w:rsidRDefault="00EA7608" w:rsidP="00E264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点击</w:t>
      </w:r>
      <w:r>
        <w:rPr>
          <w:rFonts w:hint="eastAsia"/>
          <w:lang w:val="en-US"/>
        </w:rPr>
        <w:t>Reorient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保存图像</w:t>
      </w:r>
    </w:p>
    <w:p w14:paraId="6B9A2497" w14:textId="68CF15AC" w:rsidR="00E264D9" w:rsidRDefault="00E264D9" w:rsidP="00E264D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AC-PC</w:t>
      </w:r>
      <w:r>
        <w:rPr>
          <w:rFonts w:hint="eastAsia"/>
          <w:lang w:val="en-US"/>
        </w:rPr>
        <w:t>校正具体内容可</w:t>
      </w:r>
      <w:r w:rsidRPr="00E264D9">
        <w:rPr>
          <w:rFonts w:hint="eastAsia"/>
          <w:lang w:val="en-US"/>
        </w:rPr>
        <w:t>参考</w:t>
      </w:r>
      <w:r w:rsidRPr="00E264D9">
        <w:rPr>
          <w:rFonts w:hint="eastAsia"/>
          <w:lang w:val="en-US"/>
        </w:rPr>
        <w:t>PPT</w:t>
      </w:r>
      <w:r>
        <w:rPr>
          <w:rFonts w:hint="eastAsia"/>
          <w:lang w:val="en-US"/>
        </w:rPr>
        <w:t>《</w:t>
      </w:r>
      <w:r w:rsidRPr="00E264D9">
        <w:rPr>
          <w:rFonts w:hint="eastAsia"/>
          <w:lang w:val="en-US"/>
        </w:rPr>
        <w:t>胡剑</w:t>
      </w:r>
      <w:r w:rsidRPr="00E264D9">
        <w:rPr>
          <w:rFonts w:hint="eastAsia"/>
          <w:lang w:val="en-US"/>
        </w:rPr>
        <w:t>_9.10_cat12</w:t>
      </w:r>
      <w:r w:rsidRPr="00E264D9">
        <w:rPr>
          <w:rFonts w:hint="eastAsia"/>
          <w:lang w:val="en-US"/>
        </w:rPr>
        <w:t>培训</w:t>
      </w:r>
      <w:r>
        <w:rPr>
          <w:rFonts w:hint="eastAsia"/>
          <w:lang w:val="en-US"/>
        </w:rPr>
        <w:t>》</w:t>
      </w:r>
    </w:p>
    <w:p w14:paraId="6B7F4A93" w14:textId="790E1FCA" w:rsidR="00E264D9" w:rsidRPr="00E264D9" w:rsidRDefault="00E264D9" w:rsidP="00E264D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用脚本自动做</w:t>
      </w:r>
      <w:r>
        <w:rPr>
          <w:rFonts w:hint="eastAsia"/>
          <w:lang w:val="en-US"/>
        </w:rPr>
        <w:t>AC-PC</w:t>
      </w:r>
      <w:r>
        <w:rPr>
          <w:rFonts w:hint="eastAsia"/>
          <w:lang w:val="en-US"/>
        </w:rPr>
        <w:t>校正的方法：</w:t>
      </w:r>
      <w:r w:rsidR="00345292">
        <w:rPr>
          <w:rFonts w:hint="eastAsia"/>
          <w:lang w:val="en-US"/>
        </w:rPr>
        <w:t>《</w:t>
      </w:r>
      <w:r>
        <w:rPr>
          <w:rFonts w:hint="eastAsia"/>
          <w:lang w:val="en-US"/>
        </w:rPr>
        <w:t>附录</w:t>
      </w:r>
      <w:r>
        <w:rPr>
          <w:rFonts w:hint="eastAsia"/>
          <w:lang w:val="en-US"/>
        </w:rPr>
        <w:t>1</w:t>
      </w:r>
      <w:r>
        <w:rPr>
          <w:lang w:val="en-US"/>
        </w:rPr>
        <w:t xml:space="preserve">. </w:t>
      </w:r>
      <w:proofErr w:type="spellStart"/>
      <w:r w:rsidR="00345292">
        <w:rPr>
          <w:rFonts w:hint="eastAsia"/>
          <w:lang w:val="en-US"/>
        </w:rPr>
        <w:t>auto_orient.m</w:t>
      </w:r>
      <w:proofErr w:type="spellEnd"/>
      <w:r w:rsidR="00345292">
        <w:rPr>
          <w:rFonts w:hint="eastAsia"/>
          <w:lang w:val="en-US"/>
        </w:rPr>
        <w:t>》</w:t>
      </w:r>
    </w:p>
    <w:p w14:paraId="64BAF081" w14:textId="7DD73A68" w:rsidR="009B33A2" w:rsidRDefault="009B33A2" w:rsidP="00FB4236">
      <w:pPr>
        <w:rPr>
          <w:lang w:val="en-US"/>
        </w:rPr>
      </w:pPr>
      <w:r w:rsidRPr="009B33A2">
        <w:rPr>
          <w:noProof/>
          <w:lang w:val="en-US"/>
        </w:rPr>
        <w:lastRenderedPageBreak/>
        <w:drawing>
          <wp:inline distT="0" distB="0" distL="0" distR="0" wp14:anchorId="4117C036" wp14:editId="5CCB49B3">
            <wp:extent cx="5003321" cy="2857666"/>
            <wp:effectExtent l="0" t="0" r="635" b="0"/>
            <wp:docPr id="2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6369" cy="286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9494" w14:textId="3B172DE8" w:rsidR="009B33A2" w:rsidRDefault="009B33A2" w:rsidP="00FB4236">
      <w:pPr>
        <w:rPr>
          <w:lang w:val="en-US"/>
        </w:rPr>
      </w:pPr>
      <w:r w:rsidRPr="009B33A2">
        <w:rPr>
          <w:noProof/>
          <w:lang w:val="en-US"/>
        </w:rPr>
        <w:drawing>
          <wp:inline distT="0" distB="0" distL="0" distR="0" wp14:anchorId="251062E7" wp14:editId="44B3A6EA">
            <wp:extent cx="5943600" cy="3576320"/>
            <wp:effectExtent l="0" t="0" r="0" b="5080"/>
            <wp:docPr id="8" name="Picture 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0164" w14:textId="4CBF44E4" w:rsidR="009B33A2" w:rsidRDefault="009B33A2" w:rsidP="00FB4236">
      <w:pPr>
        <w:rPr>
          <w:lang w:val="en-US"/>
        </w:rPr>
      </w:pPr>
      <w:r w:rsidRPr="009B33A2">
        <w:rPr>
          <w:noProof/>
          <w:lang w:val="en-US"/>
        </w:rPr>
        <w:lastRenderedPageBreak/>
        <w:drawing>
          <wp:inline distT="0" distB="0" distL="0" distR="0" wp14:anchorId="4291435D" wp14:editId="1B8B5EC4">
            <wp:extent cx="5943600" cy="379031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C7CD" w14:textId="36118EA2" w:rsidR="009B33A2" w:rsidRDefault="009B33A2" w:rsidP="00FB4236">
      <w:pPr>
        <w:rPr>
          <w:lang w:val="en-US"/>
        </w:rPr>
      </w:pPr>
      <w:r w:rsidRPr="009B33A2">
        <w:rPr>
          <w:noProof/>
          <w:lang w:val="en-US"/>
        </w:rPr>
        <w:drawing>
          <wp:inline distT="0" distB="0" distL="0" distR="0" wp14:anchorId="5A999C64" wp14:editId="206C61B0">
            <wp:extent cx="5943600" cy="267081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C692" w14:textId="56B66BD8" w:rsidR="008E702C" w:rsidRDefault="008E702C" w:rsidP="008E70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左上</w:t>
      </w:r>
      <w:r>
        <w:rPr>
          <w:rFonts w:hint="eastAsia"/>
          <w:lang w:val="en-US"/>
        </w:rPr>
        <w:t xml:space="preserve"> roll</w:t>
      </w:r>
    </w:p>
    <w:p w14:paraId="2F541F2D" w14:textId="7C6C23FD" w:rsidR="008E702C" w:rsidRDefault="008E702C" w:rsidP="008E70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左下</w:t>
      </w:r>
      <w:r>
        <w:rPr>
          <w:rFonts w:hint="eastAsia"/>
          <w:lang w:val="en-US"/>
        </w:rPr>
        <w:t xml:space="preserve"> yaw</w:t>
      </w:r>
    </w:p>
    <w:p w14:paraId="16188B6A" w14:textId="5BAD8889" w:rsidR="008E702C" w:rsidRDefault="008E702C" w:rsidP="008E70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右上</w:t>
      </w:r>
      <w:r>
        <w:rPr>
          <w:rFonts w:hint="eastAsia"/>
          <w:lang w:val="en-US"/>
        </w:rPr>
        <w:t xml:space="preserve"> pitch</w:t>
      </w:r>
    </w:p>
    <w:p w14:paraId="2B5BD1B4" w14:textId="77777777" w:rsidR="008E702C" w:rsidRPr="008E702C" w:rsidRDefault="008E702C" w:rsidP="008E702C">
      <w:pPr>
        <w:rPr>
          <w:lang w:val="en-US"/>
        </w:rPr>
      </w:pPr>
    </w:p>
    <w:p w14:paraId="7BF617DB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2AFE2C03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br w:type="page"/>
      </w:r>
    </w:p>
    <w:p w14:paraId="73EB47E1" w14:textId="77777777" w:rsidR="002B69F0" w:rsidRPr="00584ACB" w:rsidRDefault="002B69F0" w:rsidP="00081FA4">
      <w:pPr>
        <w:pStyle w:val="Heading1"/>
      </w:pPr>
      <w:bookmarkStart w:id="6" w:name="_Toc100674484"/>
      <w:bookmarkStart w:id="7" w:name="OLE_LINK3"/>
      <w:bookmarkStart w:id="8" w:name="OLE_LINK4"/>
      <w:bookmarkStart w:id="9" w:name="OLE_LINK5"/>
      <w:bookmarkStart w:id="10" w:name="OLE_LINK6"/>
      <w:r w:rsidRPr="00584ACB">
        <w:rPr>
          <w:rFonts w:hint="eastAsia"/>
        </w:rPr>
        <w:lastRenderedPageBreak/>
        <w:t>PART</w:t>
      </w:r>
      <w:r w:rsidRPr="00584ACB">
        <w:t xml:space="preserve"> 2 Using </w:t>
      </w:r>
      <w:proofErr w:type="spellStart"/>
      <w:r w:rsidRPr="00584ACB">
        <w:t>CerebroMatic</w:t>
      </w:r>
      <w:proofErr w:type="spellEnd"/>
      <w:r w:rsidRPr="00584ACB">
        <w:t xml:space="preserve"> to create TPM for children</w:t>
      </w:r>
      <w:bookmarkEnd w:id="6"/>
    </w:p>
    <w:bookmarkEnd w:id="7"/>
    <w:bookmarkEnd w:id="8"/>
    <w:p w14:paraId="243165F2" w14:textId="7BDCBB2C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E058649" w14:textId="247988C7" w:rsidR="00AF66E6" w:rsidRDefault="00AF66E6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当被试是儿童时，需要创建新的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TPM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模版，而不是用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SPM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里默认的。</w:t>
      </w:r>
    </w:p>
    <w:p w14:paraId="6580FF60" w14:textId="202B3BE6" w:rsidR="00AF66E6" w:rsidRDefault="00AF66E6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当被试是成年人时，则不需要创建新的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TPM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模版，也不需要创建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DARTEL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模版。</w:t>
      </w:r>
    </w:p>
    <w:p w14:paraId="5E800ABE" w14:textId="06A28F68" w:rsidR="00AF66E6" w:rsidRDefault="00AF66E6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256439DC" w14:textId="0922C173" w:rsidR="00FE330A" w:rsidRDefault="00FE330A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参考：《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COM_manual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.pdf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》</w:t>
      </w:r>
    </w:p>
    <w:p w14:paraId="5E0D1078" w14:textId="303AD17E" w:rsidR="00AF66E6" w:rsidRDefault="00AF66E6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创建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TPM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模版（</w:t>
      </w:r>
      <w:r>
        <w:rPr>
          <w:rFonts w:ascii="Menlo" w:hAnsi="Menlo" w:cs="Menlo"/>
          <w:color w:val="000000"/>
          <w:sz w:val="22"/>
          <w:szCs w:val="22"/>
          <w:lang w:val="en-US"/>
        </w:rPr>
        <w:t>mw_com_prior_Age_00*.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nii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）步骤：</w:t>
      </w:r>
    </w:p>
    <w:p w14:paraId="4A6E690E" w14:textId="313C2056" w:rsidR="00DC24B8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1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. 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如果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server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里没有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com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软件，需要再本地电脑里下载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以下三个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toolbox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后传输到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server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</w:t>
      </w:r>
      <w:r w:rsidR="00EA038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；如果有，则跳过这一步。</w:t>
      </w:r>
    </w:p>
    <w:p w14:paraId="7C48C1EC" w14:textId="13E808BD" w:rsidR="00DC24B8" w:rsidRPr="00DC24B8" w:rsidRDefault="00DC24B8" w:rsidP="00DC24B8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1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the </w:t>
      </w:r>
      <w:proofErr w:type="spellStart"/>
      <w:r w:rsidRPr="00DC24B8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CerebroMatic</w:t>
      </w:r>
      <w:proofErr w:type="spellEnd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toolbox itself (free, see https://www.medizin.uni-tuebingen.de/en-de/das-</w:t>
      </w:r>
    </w:p>
    <w:p w14:paraId="0E447791" w14:textId="4EE19D99" w:rsidR="00DC24B8" w:rsidRPr="00DC24B8" w:rsidRDefault="00DC24B8" w:rsidP="00DC24B8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>klinikum/einrichtungen/kliniken/kinderklinik/kinderheilkunde-iii/forschung-iii/software)</w:t>
      </w:r>
    </w:p>
    <w:p w14:paraId="73ABC0D3" w14:textId="3C8E479A" w:rsidR="00DC24B8" w:rsidRPr="00DC24B8" w:rsidRDefault="00DC24B8" w:rsidP="00DC24B8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2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the </w:t>
      </w:r>
      <w:proofErr w:type="spellStart"/>
      <w:r w:rsidRPr="00DC24B8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ARESLab</w:t>
      </w:r>
      <w:proofErr w:type="spellEnd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toolbox from </w:t>
      </w:r>
      <w:proofErr w:type="spellStart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>Gints</w:t>
      </w:r>
      <w:proofErr w:type="spellEnd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>Jekabsons</w:t>
      </w:r>
      <w:proofErr w:type="spellEnd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>, Institute of Applied Computer Systems, Riga</w:t>
      </w:r>
    </w:p>
    <w:p w14:paraId="51A16C2A" w14:textId="16626A83" w:rsidR="00DC24B8" w:rsidRDefault="00DC24B8" w:rsidP="00DC24B8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Technical University (free, see </w:t>
      </w:r>
      <w:hyperlink r:id="rId16" w:history="1">
        <w:r w:rsidRPr="000E5A10">
          <w:rPr>
            <w:rStyle w:val="Hyperlink"/>
            <w:rFonts w:ascii="Times New Roman" w:eastAsia="Songti TC" w:hAnsi="Times New Roman" w:cs="Times New Roman"/>
            <w:lang w:val="en-US"/>
          </w:rPr>
          <w:t>www.cs.rtu.lv/jekabsons/</w:t>
        </w:r>
      </w:hyperlink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>)</w:t>
      </w:r>
    </w:p>
    <w:p w14:paraId="6F769BF5" w14:textId="658EF32A" w:rsidR="00965594" w:rsidRDefault="00DC24B8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3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  <w:r w:rsidR="00965594" w:rsidRPr="00965594">
        <w:rPr>
          <w:rFonts w:ascii="Times New Roman" w:eastAsia="Songti TC" w:hAnsi="Times New Roman" w:cs="Times New Roman"/>
          <w:color w:val="000000" w:themeColor="text1"/>
          <w:lang w:val="en-US"/>
        </w:rPr>
        <w:t>the regression parameters</w:t>
      </w:r>
      <w:r w:rsidR="0096559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</w:t>
      </w:r>
      <w:proofErr w:type="spellStart"/>
      <w:r w:rsidR="00965594" w:rsidRPr="0096559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com_parameters</w:t>
      </w:r>
      <w:r w:rsidR="00965594" w:rsidRPr="00965594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_affin</w:t>
      </w:r>
      <w:r w:rsidR="0096559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e</w:t>
      </w:r>
      <w:proofErr w:type="spellEnd"/>
      <w:r w:rsidR="0096559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  <w:r w:rsidR="00965594" w:rsidRPr="0096559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(</w:t>
      </w:r>
      <w:r w:rsidR="00965594" w:rsidRPr="00965594">
        <w:rPr>
          <w:rFonts w:ascii="Times New Roman" w:eastAsia="Songti TC" w:hAnsi="Times New Roman" w:cs="Times New Roman" w:hint="eastAsia"/>
          <w:color w:val="000000" w:themeColor="text1"/>
          <w:lang w:val="en-US"/>
        </w:rPr>
        <w:t>f</w:t>
      </w:r>
      <w:r w:rsidR="00965594" w:rsidRPr="00965594">
        <w:rPr>
          <w:rFonts w:ascii="Times New Roman" w:eastAsia="Songti TC" w:hAnsi="Times New Roman" w:cs="Times New Roman"/>
          <w:color w:val="000000" w:themeColor="text1"/>
          <w:lang w:val="en-US"/>
        </w:rPr>
        <w:t>ree, see https://www.medizin.uni-tuebingen.de/en-de/das-klinikum/einrichtungen/kliniken/kinderklinik/kinderheilkunde-iii/forschung-iii/software)</w:t>
      </w:r>
    </w:p>
    <w:p w14:paraId="595128FF" w14:textId="4B9A43D0" w:rsidR="00965594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* </w:t>
      </w:r>
      <w:proofErr w:type="spellStart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c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om_parameters_affine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要放在和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spm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12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并行的路径下，不要放在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spm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12/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toolbox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里。</w:t>
      </w:r>
    </w:p>
    <w:p w14:paraId="6081CEC0" w14:textId="4B50C3E7" w:rsidR="00965594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E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g.</w:t>
      </w:r>
      <w:proofErr w:type="spellEnd"/>
    </w:p>
    <w:p w14:paraId="74784DA1" w14:textId="42F9A4AE" w:rsidR="00965594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965594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7E2F8B3D" wp14:editId="04282EC8">
            <wp:extent cx="5943600" cy="837565"/>
            <wp:effectExtent l="0" t="0" r="0" b="635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8308" w14:textId="77777777" w:rsidR="00DC24B8" w:rsidRDefault="00DC24B8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4AD5F8D0" w14:textId="77777777" w:rsidR="00DC24B8" w:rsidRDefault="00DC24B8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BB8301C" w14:textId="0825FC65" w:rsidR="006D206A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2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. </w:t>
      </w:r>
      <w:r w:rsidR="006D206A">
        <w:rPr>
          <w:rFonts w:ascii="Times New Roman" w:eastAsia="Songti TC" w:hAnsi="Times New Roman" w:cs="Times New Roman" w:hint="eastAsia"/>
          <w:color w:val="000000" w:themeColor="text1"/>
          <w:lang w:val="en-US"/>
        </w:rPr>
        <w:t>在终端输入</w:t>
      </w:r>
    </w:p>
    <w:p w14:paraId="27B9FB45" w14:textId="78CFC33B" w:rsidR="006D206A" w:rsidRPr="00BC0EA3" w:rsidRDefault="006D206A" w:rsidP="00BC0EA3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matlab</w:t>
      </w:r>
      <w:proofErr w:type="spellEnd"/>
      <w:r w:rsidRPr="00BC0EA3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-</w:t>
      </w:r>
      <w:proofErr w:type="spellStart"/>
      <w:r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nodesktop</w:t>
      </w:r>
      <w:proofErr w:type="spellEnd"/>
    </w:p>
    <w:p w14:paraId="38E82C94" w14:textId="558197EE" w:rsidR="006D206A" w:rsidRDefault="002B69F0" w:rsidP="002B69F0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bookmarkStart w:id="11" w:name="OLE_LINK1"/>
      <w:bookmarkStart w:id="12" w:name="OLE_LINK2"/>
      <w:bookmarkStart w:id="13" w:name="OLE_LINK7"/>
      <w:bookmarkStart w:id="14" w:name="OLE_LINK8"/>
      <w:proofErr w:type="spellStart"/>
      <w:r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mw_com_ge</w:t>
      </w:r>
      <w:r w:rsidR="007D6ED4"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n</w:t>
      </w:r>
      <w:proofErr w:type="spellEnd"/>
    </w:p>
    <w:p w14:paraId="1620BB46" w14:textId="51A95DDA" w:rsidR="002B69F0" w:rsidRPr="00CA413A" w:rsidRDefault="006D206A" w:rsidP="00BC0EA3">
      <w:pPr>
        <w:pStyle w:val="ListParagraph"/>
        <w:ind w:left="108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然后</w:t>
      </w:r>
      <w:r w:rsidR="007D6ED4" w:rsidRPr="00BC0EA3">
        <w:rPr>
          <w:rFonts w:ascii="Times New Roman" w:eastAsia="Songti TC" w:hAnsi="Times New Roman" w:cs="Times New Roman" w:hint="eastAsia"/>
          <w:color w:val="000000" w:themeColor="text1"/>
          <w:lang w:val="en-US"/>
        </w:rPr>
        <w:t>会弹出选择文件的窗口，</w:t>
      </w:r>
      <w:r w:rsidR="00FE330A">
        <w:rPr>
          <w:rFonts w:ascii="Times New Roman" w:eastAsia="Songti TC" w:hAnsi="Times New Roman" w:cs="Times New Roman" w:hint="eastAsia"/>
          <w:color w:val="000000" w:themeColor="text1"/>
          <w:lang w:val="en-US"/>
        </w:rPr>
        <w:t>LD/software</w:t>
      </w:r>
      <w:r w:rsidR="00FE330A">
        <w:rPr>
          <w:rFonts w:ascii="Times New Roman" w:eastAsia="Songti TC" w:hAnsi="Times New Roman" w:cs="Times New Roman"/>
          <w:color w:val="000000" w:themeColor="text1"/>
          <w:lang w:val="en-US"/>
        </w:rPr>
        <w:t>/</w:t>
      </w:r>
      <w:proofErr w:type="spellStart"/>
      <w:r w:rsidR="00FE330A"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com_parameters_affine</w:t>
      </w:r>
      <w:proofErr w:type="spellEnd"/>
      <w:r w:rsidR="00FE330A">
        <w:rPr>
          <w:rFonts w:ascii="Times New Roman" w:eastAsia="Songti TC" w:hAnsi="Times New Roman" w:cs="Times New Roman" w:hint="eastAsia"/>
          <w:color w:val="000000" w:themeColor="text1"/>
          <w:lang w:val="en-US"/>
        </w:rPr>
        <w:t>路径下</w:t>
      </w:r>
      <w:r w:rsidR="007D6ED4" w:rsidRPr="00BC0EA3">
        <w:rPr>
          <w:rFonts w:ascii="Times New Roman" w:eastAsia="Songti TC" w:hAnsi="Times New Roman" w:cs="Times New Roman" w:hint="eastAsia"/>
          <w:color w:val="000000" w:themeColor="text1"/>
          <w:lang w:val="en-US"/>
        </w:rPr>
        <w:t>选择</w:t>
      </w:r>
      <w:proofErr w:type="spellStart"/>
      <w:r w:rsidR="007D6ED4"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mw_com_info.mat</w:t>
      </w:r>
      <w:proofErr w:type="spellEnd"/>
      <w:r w:rsidR="007D6ED4" w:rsidRPr="00BC0EA3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bookmarkEnd w:id="11"/>
      <w:bookmarkEnd w:id="12"/>
      <w:r w:rsid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</w:p>
    <w:p w14:paraId="7709EDD6" w14:textId="06B3F8CC" w:rsidR="007D6ED4" w:rsidRDefault="00FE330A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FE330A">
        <w:rPr>
          <w:noProof/>
        </w:rPr>
        <w:lastRenderedPageBreak/>
        <w:t xml:space="preserve"> </w:t>
      </w:r>
      <w:r w:rsidRPr="00FE330A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0A90316B" wp14:editId="2FC62B2B">
            <wp:extent cx="5943600" cy="4699635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C251" w14:textId="50E85EA8" w:rsidR="00EA0387" w:rsidRDefault="00EA0387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7D842AB2" w14:textId="7EC1AF83" w:rsidR="00EA0387" w:rsidRDefault="00EA0387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在弹出的窗口里输入三列数值：</w:t>
      </w:r>
    </w:p>
    <w:p w14:paraId="67772727" w14:textId="2657F370" w:rsidR="00EA0387" w:rsidRPr="00EA0387" w:rsidRDefault="00EA0387" w:rsidP="00EA0387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color w:val="000000"/>
          <w:sz w:val="22"/>
          <w:szCs w:val="22"/>
        </w:rPr>
      </w:pPr>
      <w:r w:rsidRPr="00EA0387">
        <w:rPr>
          <w:rFonts w:ascii="Calibri" w:eastAsia="Times New Roman" w:hAnsi="Calibri" w:cs="Calibri"/>
          <w:color w:val="000000"/>
          <w:sz w:val="22"/>
          <w:szCs w:val="22"/>
        </w:rPr>
        <w:t>Predictors for Age[13-900]</w:t>
      </w:r>
    </w:p>
    <w:p w14:paraId="1722E7A8" w14:textId="74E36BE9" w:rsidR="00EA0387" w:rsidRPr="00EA0387" w:rsidRDefault="00EA0387" w:rsidP="00EA0387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color w:val="000000"/>
          <w:sz w:val="22"/>
          <w:szCs w:val="22"/>
        </w:rPr>
      </w:pPr>
      <w:r w:rsidRPr="00EA0387">
        <w:rPr>
          <w:rFonts w:ascii="Calibri" w:eastAsia="Times New Roman" w:hAnsi="Calibri" w:cs="Calibri"/>
          <w:color w:val="000000"/>
          <w:sz w:val="22"/>
          <w:szCs w:val="22"/>
        </w:rPr>
        <w:t>Predictors for Gender[0-1]</w:t>
      </w:r>
    </w:p>
    <w:p w14:paraId="1D4CADD2" w14:textId="587D4FC6" w:rsidR="00EA0387" w:rsidRPr="00EA0387" w:rsidRDefault="00EA0387" w:rsidP="00EA0387">
      <w:pPr>
        <w:pStyle w:val="ListParagraph"/>
        <w:numPr>
          <w:ilvl w:val="0"/>
          <w:numId w:val="6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EA0387">
        <w:rPr>
          <w:rFonts w:ascii="Calibri" w:eastAsia="Times New Roman" w:hAnsi="Calibri" w:cs="Calibri"/>
          <w:color w:val="000000"/>
          <w:sz w:val="22"/>
          <w:szCs w:val="22"/>
        </w:rPr>
        <w:t>Predictors for FieldStrength</w:t>
      </w:r>
    </w:p>
    <w:p w14:paraId="09508748" w14:textId="77777777" w:rsidR="00EA0387" w:rsidRDefault="00EA0387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A6A51F1" w14:textId="56014212" w:rsidR="00EA0387" w:rsidRPr="00EA0387" w:rsidRDefault="00EA0387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E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g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.</w:t>
      </w:r>
      <w:proofErr w:type="spellEnd"/>
    </w:p>
    <w:bookmarkEnd w:id="13"/>
    <w:bookmarkEnd w:id="14"/>
    <w:p w14:paraId="00BD356A" w14:textId="1529E7EB" w:rsidR="002B69F0" w:rsidRPr="006262A7" w:rsidRDefault="002B69F0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6262A7">
        <w:rPr>
          <w:rFonts w:ascii="Times New Roman" w:eastAsia="Songti TC" w:hAnsi="Times New Roman" w:cs="Times New Roman"/>
          <w:color w:val="000000" w:themeColor="text1"/>
          <w:lang w:val="en-US"/>
        </w:rPr>
        <w:t>- 35 25 24 41 47 31 36 51 32 42 48 12 36 17 34 65 41 32 39 24 29 78</w:t>
      </w:r>
      <w:r w:rsidR="007D6ED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（输入年龄范围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1</w:t>
      </w:r>
      <w:r w:rsidR="007D6ED4">
        <w:rPr>
          <w:rFonts w:ascii="Times New Roman" w:eastAsia="Songti TC" w:hAnsi="Times New Roman" w:cs="Times New Roman"/>
          <w:color w:val="000000" w:themeColor="text1"/>
          <w:lang w:val="en-US"/>
        </w:rPr>
        <w:t>3-900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个月，不能超过这个范围）</w:t>
      </w:r>
    </w:p>
    <w:p w14:paraId="75B6D3D5" w14:textId="3C014998" w:rsidR="002B69F0" w:rsidRPr="006262A7" w:rsidRDefault="002B69F0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- 1 0 0 1 1 1 0 1 1 1 11 1 0 0 0 1 1 0 1 0 1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gender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：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0-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女；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1-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男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；要和</w:t>
      </w:r>
      <w:r w:rsidR="00EA0387">
        <w:rPr>
          <w:rFonts w:ascii="Times New Roman" w:eastAsia="Songti TC" w:hAnsi="Times New Roman" w:cs="Times New Roman" w:hint="eastAsia"/>
          <w:color w:val="000000" w:themeColor="text1"/>
          <w:lang w:val="en-US"/>
        </w:rPr>
        <w:t>年龄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匹配到同一个被试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01E998A8" w14:textId="77777777" w:rsidR="002B69F0" w:rsidRDefault="002B69F0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- 3 3 3 3 3 3 3 3 3 3 3 3 3 3 3 3 3 3 3 3 3 3 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</w:t>
      </w:r>
      <w:proofErr w:type="spellStart"/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FieldStrength</w:t>
      </w:r>
      <w:proofErr w:type="spellEnd"/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799210DC" w14:textId="53E6D81E" w:rsidR="002B69F0" w:rsidRDefault="002B69F0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-generate T1: Yes</w:t>
      </w:r>
      <w:r w:rsid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（如果选了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YES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会导致中断的话就选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NO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，因为后面生成的</w:t>
      </w:r>
      <w:r w:rsidR="00CA413A">
        <w:rPr>
          <w:rFonts w:ascii="Menlo" w:hAnsi="Menlo" w:cs="Menlo"/>
          <w:color w:val="000000"/>
          <w:sz w:val="22"/>
          <w:szCs w:val="22"/>
          <w:lang w:val="en-US"/>
        </w:rPr>
        <w:t>mw_com_T1_Age_00*.</w:t>
      </w:r>
      <w:proofErr w:type="spellStart"/>
      <w:r w:rsidR="00CA413A">
        <w:rPr>
          <w:rFonts w:ascii="Menlo" w:hAnsi="Menlo" w:cs="Menlo"/>
          <w:color w:val="000000"/>
          <w:sz w:val="22"/>
          <w:szCs w:val="22"/>
          <w:lang w:val="en-US"/>
        </w:rPr>
        <w:t>nii</w:t>
      </w:r>
      <w:proofErr w:type="spellEnd"/>
      <w:r w:rsidR="00CA413A">
        <w:rPr>
          <w:rFonts w:ascii="Menlo" w:hAnsi="Menlo" w:cs="Menlo" w:hint="eastAsia"/>
          <w:color w:val="000000"/>
          <w:sz w:val="22"/>
          <w:szCs w:val="22"/>
          <w:lang w:val="en-US"/>
        </w:rPr>
        <w:t>也没有用上。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59FDC8F2" w14:textId="74D252AC" w:rsidR="00EA0387" w:rsidRDefault="00EA0387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6C9AB4C" w14:textId="37134600" w:rsidR="00EA0387" w:rsidRPr="004A7930" w:rsidRDefault="004A7930" w:rsidP="004A7930">
      <w:pPr>
        <w:ind w:firstLine="72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*</w:t>
      </w:r>
      <w:r w:rsidR="00EA0387" w:rsidRPr="004A7930">
        <w:rPr>
          <w:rFonts w:ascii="Times New Roman" w:eastAsia="Songti TC" w:hAnsi="Times New Roman" w:cs="Times New Roman" w:hint="eastAsia"/>
          <w:color w:val="000000" w:themeColor="text1"/>
          <w:lang w:val="en-US"/>
        </w:rPr>
        <w:t>可以在本地电脑里创建一个表格，将对应数值保存，方便后续查看。</w:t>
      </w:r>
    </w:p>
    <w:p w14:paraId="72968448" w14:textId="3204E053" w:rsidR="007D6ED4" w:rsidRDefault="007D6ED4" w:rsidP="002B69F0">
      <w:pPr>
        <w:ind w:left="720"/>
        <w:rPr>
          <w:rFonts w:ascii="Times New Roman" w:eastAsia="Songti TC" w:hAnsi="Times New Roman" w:cs="Times New Roman"/>
          <w:color w:val="000000" w:themeColor="text1"/>
          <w:lang w:val="en-US"/>
        </w:rPr>
      </w:pPr>
    </w:p>
    <w:tbl>
      <w:tblPr>
        <w:tblW w:w="6952" w:type="dxa"/>
        <w:tblLook w:val="04A0" w:firstRow="1" w:lastRow="0" w:firstColumn="1" w:lastColumn="0" w:noHBand="0" w:noVBand="1"/>
      </w:tblPr>
      <w:tblGrid>
        <w:gridCol w:w="1639"/>
        <w:gridCol w:w="1300"/>
        <w:gridCol w:w="1300"/>
        <w:gridCol w:w="1413"/>
        <w:gridCol w:w="1300"/>
      </w:tblGrid>
      <w:tr w:rsidR="00EA0387" w:rsidRPr="007D6ED4" w14:paraId="2E637BC5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BE48E" w14:textId="77777777" w:rsidR="00EA0387" w:rsidRPr="007D6ED4" w:rsidRDefault="00EA0387" w:rsidP="007D6ED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BC2B2" w14:textId="3AC73DBE" w:rsidR="00EA0387" w:rsidRPr="007D6ED4" w:rsidRDefault="00FE330A" w:rsidP="007D6ED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Predictors for Gender[0-1]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91FD4" w14:textId="0898707A" w:rsidR="00EA0387" w:rsidRPr="007D6ED4" w:rsidRDefault="00FE330A" w:rsidP="007D6ED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Predictors for Age[13-900]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06B08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bookmarkStart w:id="15" w:name="OLE_LINK13"/>
            <w:bookmarkStart w:id="16" w:name="OLE_LINK14"/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Predictors for FieldStrength</w:t>
            </w:r>
            <w:bookmarkEnd w:id="15"/>
            <w:bookmarkEnd w:id="16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FF554" w14:textId="77777777" w:rsidR="00EA0387" w:rsidRPr="007D6ED4" w:rsidRDefault="00EA0387" w:rsidP="007D6ED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Also generate T1</w:t>
            </w:r>
          </w:p>
        </w:tc>
      </w:tr>
      <w:tr w:rsidR="00EA0387" w:rsidRPr="007D6ED4" w14:paraId="36A626D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B93B2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bookmarkStart w:id="17" w:name="_Hlk108082507"/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Zhouzixuan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E168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4674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B0E6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41F6B" w14:textId="77777777" w:rsidR="00EA0387" w:rsidRPr="007D6ED4" w:rsidRDefault="00EA0387" w:rsidP="007D6ED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YES</w:t>
            </w:r>
          </w:p>
        </w:tc>
      </w:tr>
      <w:tr w:rsidR="00EA0387" w:rsidRPr="007D6ED4" w14:paraId="021F9130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9BB2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Guoyingjun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CDB3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1F0D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0721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5D956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1A41CF5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5C9A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Youshuhan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6D29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E964B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97800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D88B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49FF4CB8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0FAA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Wangjunjie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C57C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FF38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DC55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8E2B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DD5833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3C7C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Huangzihao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3692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57A1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9D9C3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3EF0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5668410A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C165D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Zhongshirui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DE7EA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6D5E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9976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1132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4BEE1500" w14:textId="77777777" w:rsidTr="00EA0387">
        <w:trPr>
          <w:trHeight w:val="32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826DA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Fengzishan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6647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9AC5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36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5171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2A70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5CBA0C18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016A5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Xiaojunfeng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891EC" w14:textId="77777777" w:rsidR="00EA0387" w:rsidRPr="007D6ED4" w:rsidRDefault="00EA0387" w:rsidP="007D6ED4">
            <w:pPr>
              <w:jc w:val="center"/>
              <w:rPr>
                <w:rFonts w:ascii="Lucida Grande" w:eastAsia="Times New Roman" w:hAnsi="Lucida Grande" w:cs="Lucida Grande"/>
                <w:color w:val="000000"/>
                <w:sz w:val="22"/>
                <w:szCs w:val="22"/>
              </w:rPr>
            </w:pPr>
            <w:r w:rsidRPr="007D6ED4">
              <w:rPr>
                <w:rFonts w:ascii="Lucida Grande" w:eastAsia="Times New Roman" w:hAnsi="Lucida Grande" w:cs="Lucida Grande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2E52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EAC0B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ADA6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DD9AC62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19C5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Yangxinyuan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7CBD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13B1E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D9B2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5062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6BFC38E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1E9C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Oushaobin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24FE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1591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42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3BC5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C5E0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EFEDE31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6921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Liangjiajie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F846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81E0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48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55AA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447A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1DD04995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8326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Zhuangyikai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3731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1A2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164B7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19C9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7056F014" w14:textId="77777777" w:rsidTr="00EA0387">
        <w:trPr>
          <w:trHeight w:val="32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CB54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Liuqiying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8386B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3E21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48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63EE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767D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FA12EFE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38AE9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Wuxiaohui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E7ED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5E45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36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5A16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E481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89C1CCE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BE38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Yanshiman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759A1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49C6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1CD0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44230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8179F1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0FE4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Yinyilin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82DA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C588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D0C5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FECA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0B387E7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4DD9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Chentianman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705E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9A94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211F5B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CAFD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44F76B5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F9FB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Lixinping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EE7A8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E96F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204A7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57BB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1A2193B7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8EAD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Lvxinhan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6C7B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7E67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1EF5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7719B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716E7E0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A9DD8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Jiangzhonghang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4780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DABA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E793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DD7A7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764F338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CA09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Wuxiwen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9A00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C872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39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9CAD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88F7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985929A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F0E9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Zhizhenhong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FC18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0FA0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4435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8634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C5EEDF0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C2E5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Liangyiqing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AA63E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6388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4718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549D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35E78FC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DF5F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Liangpeicheng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0F9B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9A3A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78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8D96D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9D93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bookmarkEnd w:id="17"/>
      <w:tr w:rsidR="00EA0387" w:rsidRPr="007D6ED4" w14:paraId="50C4F4E2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60CC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Dengjinkai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5924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0A638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9C7F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8AA2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E2C234F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E906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Huozitao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5EC6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AD50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A59E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9061B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E6A30F4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7FB5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Pengzihao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2C83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7F75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8AD2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6B3B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675EF8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26C1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Heqianxun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9963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43FA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ABFB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88A7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4D443A2A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211C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Wanziye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FEC1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FD83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66483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AD32D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2F1CA5D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2E2E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Hesixing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6F9F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FD72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E31B6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5E9A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4C5E2B8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CB7B7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Baoyuhan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C517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EBFF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63586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03FA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7E0E3C2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01FF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Shenweiyu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6BCD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75ED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E5D0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3F09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68DB52B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2C8E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Yangzhihan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2D6BA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4AB5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DCF3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2798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92181A4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0BB5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Lixujia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12C8A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67BE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73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B4718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3542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557A762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20E6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Luozhixin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EE4FA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30BB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5042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C5CF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7D76F81B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9F99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Luyijian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9F95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E66E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D800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598E3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8501EC7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5F44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>Liyanxi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8394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A469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1E01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FEEFD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7C4BFDD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FBBF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Chenhaiqi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B935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0D79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33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C5570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6746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B8BBDF7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BCFC5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Lizhenyu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9F03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27BC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34183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4E540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</w:tbl>
    <w:p w14:paraId="739DD217" w14:textId="5C383001" w:rsidR="002B69F0" w:rsidRDefault="002B69F0" w:rsidP="002B69F0">
      <w:pPr>
        <w:ind w:left="720"/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891AB2E" w14:textId="001EA86C" w:rsidR="002B69F0" w:rsidRDefault="006D206A" w:rsidP="002B69F0">
      <w:pPr>
        <w:ind w:left="720"/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6D206A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509E063D" wp14:editId="59624327">
            <wp:extent cx="5382260" cy="8229600"/>
            <wp:effectExtent l="0" t="0" r="2540" b="0"/>
            <wp:docPr id="21" name="Picture 21" descr="A screen shot of a football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 shot of a football game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A9B3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4725EA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71DA513E" wp14:editId="07DB6E71">
            <wp:extent cx="4037619" cy="2167200"/>
            <wp:effectExtent l="0" t="0" r="1270" b="508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7619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  <w:bookmarkEnd w:id="10"/>
    </w:p>
    <w:p w14:paraId="388B8796" w14:textId="77777777" w:rsidR="006D5505" w:rsidRDefault="006D550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最后会生成两个文件：</w:t>
      </w:r>
    </w:p>
    <w:p w14:paraId="55EDDBC8" w14:textId="77777777" w:rsidR="006D5505" w:rsidRDefault="006D5505" w:rsidP="002B69F0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mw_com_T1_Age_00*.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nii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lang w:val="en-US"/>
        </w:rPr>
        <w:t>；</w:t>
      </w:r>
    </w:p>
    <w:p w14:paraId="325B1564" w14:textId="3E066EFE" w:rsidR="002B69F0" w:rsidRDefault="006D550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bookmarkStart w:id="18" w:name="OLE_LINK11"/>
      <w:bookmarkStart w:id="19" w:name="OLE_LINK12"/>
      <w:bookmarkStart w:id="20" w:name="OLE_LINK15"/>
      <w:r>
        <w:rPr>
          <w:rFonts w:ascii="Menlo" w:hAnsi="Menlo" w:cs="Menlo"/>
          <w:color w:val="000000"/>
          <w:sz w:val="22"/>
          <w:szCs w:val="22"/>
          <w:lang w:val="en-US"/>
        </w:rPr>
        <w:t>mw_com_prior_Age_00*.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nii</w:t>
      </w:r>
      <w:bookmarkEnd w:id="18"/>
      <w:bookmarkEnd w:id="19"/>
      <w:bookmarkEnd w:id="20"/>
      <w:proofErr w:type="spellEnd"/>
      <w:r>
        <w:rPr>
          <w:rFonts w:ascii="Menlo" w:hAnsi="Menlo" w:cs="Menlo" w:hint="eastAsia"/>
          <w:color w:val="000000"/>
          <w:sz w:val="22"/>
          <w:szCs w:val="22"/>
          <w:lang w:val="en-US"/>
        </w:rPr>
        <w:t>（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segment</w:t>
      </w:r>
      <w:r w:rsidR="004A793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data</w:t>
      </w:r>
      <w:r w:rsidR="004A793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中将用到的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Tissue</w:t>
      </w:r>
      <w:r w:rsidR="004A793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Probability</w:t>
      </w:r>
      <w:r w:rsidR="004A793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Map</w:t>
      </w:r>
      <w:r>
        <w:rPr>
          <w:rFonts w:ascii="Menlo" w:hAnsi="Menlo" w:cs="Menlo" w:hint="eastAsia"/>
          <w:color w:val="000000"/>
          <w:sz w:val="22"/>
          <w:szCs w:val="22"/>
          <w:lang w:val="en-US"/>
        </w:rPr>
        <w:t>）</w:t>
      </w:r>
    </w:p>
    <w:p w14:paraId="5DD50125" w14:textId="4F99C74D" w:rsidR="006D5505" w:rsidRDefault="006D550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97FAD29" w14:textId="130C3E67" w:rsidR="006D5505" w:rsidRDefault="004A793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*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这两个文件可能会被储存在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cd</w:t>
      </w:r>
      <w:r w:rsidR="006D5505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～里，最好把他们移动到和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VBM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数据同一个文件夹里，方便调用。</w:t>
      </w:r>
    </w:p>
    <w:p w14:paraId="6B505D3D" w14:textId="4BBD3D25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515EB0B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34E6BE78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2AA8D6D9" w14:textId="77777777" w:rsidR="00081FA4" w:rsidRDefault="00081FA4">
      <w:pPr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  <w:lang w:val="en-US"/>
        </w:rPr>
      </w:pPr>
      <w:bookmarkStart w:id="21" w:name="_Toc100674485"/>
      <w:r>
        <w:br w:type="page"/>
      </w:r>
    </w:p>
    <w:p w14:paraId="0C03CC49" w14:textId="179783D2" w:rsidR="002B69F0" w:rsidRPr="002B69F0" w:rsidRDefault="002B69F0" w:rsidP="00081FA4">
      <w:pPr>
        <w:pStyle w:val="Heading1"/>
      </w:pPr>
      <w:r w:rsidRPr="002B69F0">
        <w:rPr>
          <w:rFonts w:hint="eastAsia"/>
        </w:rPr>
        <w:lastRenderedPageBreak/>
        <w:t>Part</w:t>
      </w:r>
      <w:r w:rsidRPr="002B69F0">
        <w:t xml:space="preserve"> 3 </w:t>
      </w:r>
      <w:r w:rsidRPr="002B69F0">
        <w:rPr>
          <w:rFonts w:hint="eastAsia"/>
        </w:rPr>
        <w:t>C</w:t>
      </w:r>
      <w:r w:rsidRPr="002B69F0">
        <w:t>reating DARTEL template</w:t>
      </w:r>
      <w:bookmarkEnd w:id="21"/>
    </w:p>
    <w:p w14:paraId="08C0BD9A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5366F72" w14:textId="44B42DF4" w:rsidR="002B69F0" w:rsidRPr="002B69F0" w:rsidRDefault="002B69F0" w:rsidP="002B69F0">
      <w:pPr>
        <w:pStyle w:val="Heading2"/>
        <w:rPr>
          <w:lang w:val="en-US"/>
        </w:rPr>
      </w:pPr>
      <w:bookmarkStart w:id="22" w:name="_Toc100674486"/>
      <w:r w:rsidRPr="002B69F0">
        <w:rPr>
          <w:lang w:val="en-US"/>
        </w:rPr>
        <w:t>Step 1: Segment Data</w:t>
      </w:r>
      <w:r w:rsidR="00D514A8">
        <w:rPr>
          <w:lang w:val="en-US"/>
        </w:rPr>
        <w:t xml:space="preserve"> </w:t>
      </w:r>
      <w:r w:rsidR="00D514A8">
        <w:rPr>
          <w:rFonts w:hint="eastAsia"/>
          <w:lang w:val="en-US"/>
        </w:rPr>
        <w:t>with</w:t>
      </w:r>
      <w:r w:rsidR="00D514A8">
        <w:rPr>
          <w:lang w:val="en-US"/>
        </w:rPr>
        <w:t xml:space="preserve"> </w:t>
      </w:r>
      <w:r w:rsidR="00D514A8">
        <w:rPr>
          <w:rFonts w:hint="eastAsia"/>
          <w:lang w:val="en-US"/>
        </w:rPr>
        <w:t>default</w:t>
      </w:r>
      <w:r w:rsidR="00D514A8">
        <w:rPr>
          <w:lang w:val="en-US"/>
        </w:rPr>
        <w:t xml:space="preserve"> </w:t>
      </w:r>
      <w:r w:rsidR="00D514A8">
        <w:rPr>
          <w:rFonts w:hint="eastAsia"/>
          <w:lang w:val="en-US"/>
        </w:rPr>
        <w:t>DARTEL</w:t>
      </w:r>
      <w:r w:rsidR="00D514A8">
        <w:rPr>
          <w:lang w:val="en-US"/>
        </w:rPr>
        <w:t xml:space="preserve"> </w:t>
      </w:r>
      <w:r w:rsidR="00D514A8">
        <w:rPr>
          <w:rFonts w:hint="eastAsia"/>
          <w:lang w:val="en-US"/>
        </w:rPr>
        <w:t>template</w:t>
      </w:r>
      <w:bookmarkEnd w:id="22"/>
    </w:p>
    <w:p w14:paraId="745E5296" w14:textId="4343FA7E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21ED8ED0" w14:textId="76974B46" w:rsidR="004A7930" w:rsidRPr="00081FA4" w:rsidRDefault="009423B5" w:rsidP="002B69F0">
      <w:pPr>
        <w:rPr>
          <w:rFonts w:ascii="Songti TC" w:eastAsia="Songti TC" w:hAnsi="Songti TC" w:cs="Times New Roman"/>
          <w:color w:val="000000" w:themeColor="text1"/>
          <w:lang w:val="en-US"/>
        </w:rPr>
      </w:pPr>
      <w:r w:rsidRPr="00081FA4">
        <w:rPr>
          <w:rFonts w:ascii="Songti TC" w:eastAsia="Songti TC" w:hAnsi="Songti TC" w:cs="Times New Roman"/>
          <w:color w:val="000000" w:themeColor="text1"/>
          <w:lang w:val="en-US"/>
        </w:rPr>
        <w:t>*</w:t>
      </w:r>
      <w:r w:rsidR="004A7930" w:rsidRPr="00081FA4">
        <w:rPr>
          <w:rFonts w:ascii="Songti TC" w:eastAsia="Songti TC" w:hAnsi="Songti TC" w:cs="Times New Roman"/>
          <w:color w:val="000000" w:themeColor="text1"/>
          <w:lang w:val="en-US"/>
        </w:rPr>
        <w:t>在server里，这一步大概每个被试需要30分钟。</w:t>
      </w:r>
    </w:p>
    <w:p w14:paraId="0A0761AD" w14:textId="501FAED0" w:rsidR="00861A21" w:rsidRPr="00081FA4" w:rsidRDefault="000B7211" w:rsidP="002B69F0">
      <w:pPr>
        <w:rPr>
          <w:rFonts w:ascii="Songti TC" w:eastAsia="Songti TC" w:hAnsi="Songti TC" w:cs="Times New Roman"/>
          <w:b/>
          <w:bCs/>
          <w:color w:val="000000" w:themeColor="text1"/>
          <w:lang w:val="en-US"/>
        </w:rPr>
      </w:pPr>
      <w:r w:rsidRPr="00081FA4">
        <w:rPr>
          <w:rFonts w:ascii="Songti TC" w:eastAsia="Songti TC" w:hAnsi="Songti TC" w:cs="Times New Roman"/>
          <w:b/>
          <w:bCs/>
          <w:color w:val="000000" w:themeColor="text1"/>
          <w:lang w:val="en-US"/>
        </w:rPr>
        <w:t>方法一：</w:t>
      </w:r>
      <w:r w:rsidR="00861A21" w:rsidRPr="00081FA4">
        <w:rPr>
          <w:rFonts w:ascii="Songti TC" w:eastAsia="Songti TC" w:hAnsi="Songti TC" w:cs="Times New Roman"/>
          <w:b/>
          <w:bCs/>
          <w:color w:val="000000" w:themeColor="text1"/>
          <w:lang w:val="en-US"/>
        </w:rPr>
        <w:t>Segment Data</w:t>
      </w:r>
      <w:r w:rsidR="00861A21" w:rsidRPr="00081FA4">
        <w:rPr>
          <w:rFonts w:ascii="Songti TC" w:eastAsia="Songti TC" w:hAnsi="Songti TC" w:cs="Times New Roman"/>
          <w:b/>
          <w:bCs/>
          <w:color w:val="000000" w:themeColor="text1"/>
          <w:lang w:val="en-US"/>
        </w:rPr>
        <w:sym w:font="Wingdings" w:char="F0E0"/>
      </w:r>
      <w:r w:rsidR="00861A21" w:rsidRPr="00081FA4">
        <w:rPr>
          <w:rFonts w:ascii="Songti TC" w:eastAsia="Songti TC" w:hAnsi="Songti TC" w:cs="Times New Roman"/>
          <w:b/>
          <w:bCs/>
          <w:color w:val="000000" w:themeColor="text1"/>
          <w:lang w:val="en-US"/>
        </w:rPr>
        <w:t>Batch Editor</w:t>
      </w:r>
    </w:p>
    <w:p w14:paraId="6FC94818" w14:textId="77777777" w:rsidR="00861A21" w:rsidRPr="00081FA4" w:rsidRDefault="004A7930" w:rsidP="00861A21">
      <w:pPr>
        <w:ind w:firstLine="720"/>
        <w:rPr>
          <w:rFonts w:ascii="Songti TC" w:eastAsia="Songti TC" w:hAnsi="Songti TC" w:cs="Times New Roman"/>
          <w:color w:val="000000" w:themeColor="text1"/>
          <w:lang w:val="en-US"/>
        </w:rPr>
      </w:pPr>
      <w:r w:rsidRPr="00081FA4">
        <w:rPr>
          <w:rFonts w:ascii="Songti TC" w:eastAsia="Songti TC" w:hAnsi="Songti TC" w:cs="Times New Roman"/>
          <w:color w:val="000000" w:themeColor="text1"/>
          <w:lang w:val="en-US"/>
        </w:rPr>
        <w:t>在batch editor里选择后直接运行</w:t>
      </w:r>
      <w:r w:rsidR="000B7211" w:rsidRPr="00081FA4">
        <w:rPr>
          <w:rFonts w:ascii="Songti TC" w:eastAsia="Songti TC" w:hAnsi="Songti TC" w:cs="Times New Roman"/>
          <w:color w:val="000000" w:themeColor="text1"/>
          <w:lang w:val="en-US"/>
        </w:rPr>
        <w:t>。</w:t>
      </w:r>
    </w:p>
    <w:p w14:paraId="205AE764" w14:textId="5C60271C" w:rsidR="004A7930" w:rsidRPr="00081FA4" w:rsidRDefault="000B7211" w:rsidP="00861A21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 w:themeColor="text1"/>
          <w:lang w:val="en-US"/>
        </w:rPr>
        <w:t>这种方法最简便，但是</w:t>
      </w:r>
      <w:r w:rsidR="004A7930" w:rsidRPr="00081FA4">
        <w:rPr>
          <w:rFonts w:ascii="Songti TC" w:eastAsia="Songti TC" w:hAnsi="Songti TC" w:cs="Times New Roman"/>
          <w:color w:val="000000" w:themeColor="text1"/>
          <w:lang w:val="en-US"/>
        </w:rPr>
        <w:t>可能会出现  ‘</w:t>
      </w:r>
      <w:bookmarkStart w:id="23" w:name="OLE_LINK16"/>
      <w:bookmarkStart w:id="24" w:name="OLE_LINK17"/>
      <w:proofErr w:type="spellStart"/>
      <w:r w:rsidR="004A7930" w:rsidRPr="00081FA4">
        <w:rPr>
          <w:rFonts w:ascii="Songti TC" w:eastAsia="Songti TC" w:hAnsi="Songti TC" w:cs="Times New Roman"/>
          <w:color w:val="000000"/>
          <w:lang w:val="en-US"/>
        </w:rPr>
        <w:t>client_loop</w:t>
      </w:r>
      <w:proofErr w:type="spellEnd"/>
      <w:r w:rsidR="004A7930" w:rsidRPr="00081FA4">
        <w:rPr>
          <w:rFonts w:ascii="Songti TC" w:eastAsia="Songti TC" w:hAnsi="Songti TC" w:cs="Times New Roman"/>
          <w:color w:val="000000"/>
          <w:lang w:val="en-US"/>
        </w:rPr>
        <w:t>: send disconnect: Broken pipe</w:t>
      </w:r>
      <w:bookmarkEnd w:id="23"/>
      <w:bookmarkEnd w:id="24"/>
      <w:r w:rsidR="004A7930" w:rsidRPr="00081FA4">
        <w:rPr>
          <w:rFonts w:ascii="Songti TC" w:eastAsia="Songti TC" w:hAnsi="Songti TC" w:cs="Times New Roman"/>
          <w:color w:val="000000"/>
          <w:lang w:val="en-US"/>
        </w:rPr>
        <w:t>’ 的情况。</w:t>
      </w:r>
    </w:p>
    <w:p w14:paraId="5FF445CA" w14:textId="77777777" w:rsidR="000B7211" w:rsidRPr="00081FA4" w:rsidRDefault="000B7211" w:rsidP="002B69F0">
      <w:pPr>
        <w:rPr>
          <w:rFonts w:ascii="Songti TC" w:eastAsia="Songti TC" w:hAnsi="Songti TC" w:cs="Times New Roman"/>
          <w:color w:val="000000"/>
          <w:lang w:val="en-US"/>
        </w:rPr>
      </w:pPr>
    </w:p>
    <w:p w14:paraId="04DC9272" w14:textId="77777777" w:rsidR="00F83C22" w:rsidRDefault="004A7930" w:rsidP="00861A21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/>
          <w:lang w:val="en-US"/>
        </w:rPr>
        <w:t>如果出现上述情况，可以改用脚本运行。脚本运行有两种方法，一种是在</w:t>
      </w:r>
      <w:r w:rsidR="000B7211" w:rsidRPr="00081FA4">
        <w:rPr>
          <w:rFonts w:ascii="Songti TC" w:eastAsia="Songti TC" w:hAnsi="Songti TC" w:cs="Times New Roman"/>
          <w:color w:val="000000"/>
          <w:lang w:val="en-US"/>
        </w:rPr>
        <w:t>terminal里用bash完成，另一种是在</w:t>
      </w:r>
      <w:proofErr w:type="spellStart"/>
      <w:r w:rsidR="000B7211" w:rsidRPr="00081FA4">
        <w:rPr>
          <w:rFonts w:ascii="Songti TC" w:eastAsia="Songti TC" w:hAnsi="Songti TC" w:cs="Times New Roman"/>
          <w:color w:val="000000"/>
          <w:lang w:val="en-US"/>
        </w:rPr>
        <w:t>matlab</w:t>
      </w:r>
      <w:proofErr w:type="spellEnd"/>
      <w:r w:rsidR="000B7211" w:rsidRPr="00081FA4">
        <w:rPr>
          <w:rFonts w:ascii="Songti TC" w:eastAsia="Songti TC" w:hAnsi="Songti TC" w:cs="Times New Roman"/>
          <w:color w:val="000000"/>
          <w:lang w:val="en-US"/>
        </w:rPr>
        <w:t>（桌面版；即不需要 -</w:t>
      </w:r>
      <w:proofErr w:type="spellStart"/>
      <w:r w:rsidR="000B7211" w:rsidRPr="00081FA4">
        <w:rPr>
          <w:rFonts w:ascii="Songti TC" w:eastAsia="Songti TC" w:hAnsi="Songti TC" w:cs="Times New Roman"/>
          <w:color w:val="000000"/>
          <w:lang w:val="en-US"/>
        </w:rPr>
        <w:t>nodesktop</w:t>
      </w:r>
      <w:proofErr w:type="spellEnd"/>
      <w:r w:rsidR="000B7211" w:rsidRPr="00081FA4">
        <w:rPr>
          <w:rFonts w:ascii="Songti TC" w:eastAsia="Songti TC" w:hAnsi="Songti TC" w:cs="Times New Roman"/>
          <w:color w:val="000000"/>
          <w:lang w:val="en-US"/>
        </w:rPr>
        <w:t>）窗口中输入脚本内容。</w:t>
      </w:r>
    </w:p>
    <w:p w14:paraId="089B03E1" w14:textId="10D831E6" w:rsidR="004A7930" w:rsidRPr="00081FA4" w:rsidRDefault="00F83C22" w:rsidP="00861A21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详细内容见《</w:t>
      </w:r>
      <w:bookmarkStart w:id="25" w:name="OLE_LINK24"/>
      <w:bookmarkStart w:id="26" w:name="OLE_LINK25"/>
      <w:r>
        <w:rPr>
          <w:rFonts w:ascii="Songti TC" w:eastAsia="Songti TC" w:hAnsi="Songti TC" w:cs="Times New Roman" w:hint="eastAsia"/>
          <w:color w:val="000000"/>
          <w:lang w:val="en-US"/>
        </w:rPr>
        <w:t>附录2：Segment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Data</w:t>
      </w:r>
      <w:r>
        <w:rPr>
          <w:rFonts w:ascii="Songti TC" w:eastAsia="Songti TC" w:hAnsi="Songti TC" w:cs="Times New Roman"/>
          <w:color w:val="000000"/>
          <w:lang w:val="en-US"/>
        </w:rPr>
        <w:t>-</w:t>
      </w:r>
      <w:r>
        <w:rPr>
          <w:rFonts w:ascii="Songti TC" w:eastAsia="Songti TC" w:hAnsi="Songti TC" w:cs="Times New Roman" w:hint="eastAsia"/>
          <w:color w:val="000000"/>
          <w:lang w:val="en-US"/>
        </w:rPr>
        <w:t xml:space="preserve"> Script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version</w:t>
      </w:r>
      <w:bookmarkEnd w:id="25"/>
      <w:bookmarkEnd w:id="26"/>
      <w:r>
        <w:rPr>
          <w:rFonts w:ascii="Songti TC" w:eastAsia="Songti TC" w:hAnsi="Songti TC" w:cs="Times New Roman" w:hint="eastAsia"/>
          <w:color w:val="000000"/>
          <w:lang w:val="en-US"/>
        </w:rPr>
        <w:t>》</w:t>
      </w:r>
    </w:p>
    <w:p w14:paraId="5E17FF8C" w14:textId="30887007" w:rsidR="000B7211" w:rsidRPr="00081FA4" w:rsidRDefault="000B7211" w:rsidP="002B69F0">
      <w:pPr>
        <w:rPr>
          <w:rFonts w:ascii="Songti TC" w:eastAsia="Songti TC" w:hAnsi="Songti TC" w:cs="Times New Roman"/>
          <w:color w:val="000000"/>
          <w:lang w:val="en-US"/>
        </w:rPr>
      </w:pPr>
    </w:p>
    <w:p w14:paraId="5103AE8C" w14:textId="77777777" w:rsidR="004A7930" w:rsidRPr="00081FA4" w:rsidRDefault="004A7930" w:rsidP="002B69F0">
      <w:pPr>
        <w:rPr>
          <w:rFonts w:ascii="Songti TC" w:eastAsia="Songti TC" w:hAnsi="Songti TC" w:cs="Times New Roman"/>
          <w:color w:val="000000"/>
          <w:lang w:val="en-US"/>
        </w:rPr>
      </w:pPr>
    </w:p>
    <w:p w14:paraId="2400DC95" w14:textId="0F032F6A" w:rsidR="004A7930" w:rsidRDefault="004A793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83EB7F9" w14:textId="6AA3BB96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266067E6" w14:textId="5B7EA670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787D516B" w14:textId="77777777" w:rsidR="00081FA4" w:rsidRDefault="00081FA4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br w:type="page"/>
      </w:r>
    </w:p>
    <w:p w14:paraId="24C40642" w14:textId="62AD8DAC" w:rsidR="009423B5" w:rsidRPr="00081FA4" w:rsidRDefault="009423B5" w:rsidP="00081FA4">
      <w:pPr>
        <w:pStyle w:val="Heading3"/>
      </w:pPr>
      <w:r w:rsidRPr="00081FA4">
        <w:rPr>
          <w:rFonts w:hint="eastAsia"/>
        </w:rPr>
        <w:lastRenderedPageBreak/>
        <w:t>方法一：</w:t>
      </w:r>
      <w:r w:rsidR="00081FA4" w:rsidRPr="00081FA4">
        <w:rPr>
          <w:lang w:val="en-US"/>
        </w:rPr>
        <w:t>Segment Data</w:t>
      </w:r>
      <w:r w:rsidR="00081FA4" w:rsidRPr="00081FA4">
        <w:rPr>
          <w:lang w:val="en-US"/>
        </w:rPr>
        <w:sym w:font="Wingdings" w:char="F0E0"/>
      </w:r>
      <w:r w:rsidR="00081FA4" w:rsidRPr="00081FA4">
        <w:rPr>
          <w:lang w:val="en-US"/>
        </w:rPr>
        <w:t>Batch Editor</w:t>
      </w:r>
    </w:p>
    <w:p w14:paraId="6635BB12" w14:textId="6A884876" w:rsidR="002B69F0" w:rsidRDefault="002B69F0" w:rsidP="002B69F0">
      <w:pPr>
        <w:rPr>
          <w:rFonts w:ascii="Times New Roman" w:eastAsia="Songti TC" w:hAnsi="Times New Roman" w:cs="Times New Roman"/>
          <w:i/>
          <w:iCs/>
          <w:color w:val="000000" w:themeColor="text1"/>
          <w:lang w:val="en-US"/>
        </w:rPr>
      </w:pPr>
      <w:r w:rsidRPr="008117F4">
        <w:rPr>
          <w:rFonts w:ascii="Times New Roman" w:eastAsia="Songti TC" w:hAnsi="Times New Roman" w:cs="Times New Roman"/>
          <w:i/>
          <w:iCs/>
          <w:noProof/>
          <w:color w:val="000000" w:themeColor="text1"/>
          <w:lang w:val="en-US"/>
        </w:rPr>
        <w:drawing>
          <wp:inline distT="0" distB="0" distL="0" distR="0" wp14:anchorId="4BEE02BB" wp14:editId="04EBA252">
            <wp:extent cx="5943600" cy="3249930"/>
            <wp:effectExtent l="0" t="0" r="0" b="1270"/>
            <wp:docPr id="172" name="Picture 1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B97A" w14:textId="77777777" w:rsidR="000B7211" w:rsidRDefault="000B7211" w:rsidP="002B69F0">
      <w:pPr>
        <w:rPr>
          <w:rFonts w:ascii="Times New Roman" w:eastAsia="Songti TC" w:hAnsi="Times New Roman" w:cs="Times New Roman"/>
          <w:i/>
          <w:iCs/>
          <w:color w:val="000000" w:themeColor="text1"/>
          <w:lang w:val="en-US"/>
        </w:rPr>
      </w:pPr>
    </w:p>
    <w:p w14:paraId="36569B13" w14:textId="7834C56F" w:rsidR="002B69F0" w:rsidRPr="000B7211" w:rsidRDefault="0037416F" w:rsidP="000B7211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Volumes</w:t>
      </w: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:  </w:t>
      </w:r>
      <w:proofErr w:type="spellStart"/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>mprage.nii</w:t>
      </w:r>
      <w:proofErr w:type="spellEnd"/>
      <w:r w:rsidR="00A31F7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A31F7C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（不建议一次选择太多个数据，因为如果一个被试运行时出现</w:t>
      </w:r>
      <w:r w:rsidR="00A31F7C">
        <w:rPr>
          <w:rFonts w:ascii="Times New Roman" w:eastAsia="Songti TC" w:hAnsi="Times New Roman" w:cs="Times New Roman" w:hint="eastAsia"/>
          <w:color w:val="000000" w:themeColor="text1"/>
          <w:lang w:val="en-US"/>
        </w:rPr>
        <w:t>broken</w:t>
      </w:r>
      <w:r w:rsidR="00A31F7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A31F7C">
        <w:rPr>
          <w:rFonts w:ascii="Times New Roman" w:eastAsia="Songti TC" w:hAnsi="Times New Roman" w:cs="Times New Roman" w:hint="eastAsia"/>
          <w:color w:val="000000" w:themeColor="text1"/>
          <w:lang w:val="en-US"/>
        </w:rPr>
        <w:t>pipe</w:t>
      </w:r>
      <w:r w:rsidR="00A31F7C">
        <w:rPr>
          <w:rFonts w:ascii="Times New Roman" w:eastAsia="Songti TC" w:hAnsi="Times New Roman" w:cs="Times New Roman" w:hint="eastAsia"/>
          <w:color w:val="000000" w:themeColor="text1"/>
          <w:lang w:val="en-US"/>
        </w:rPr>
        <w:t>了，其他被试的程序也会被一起停止）</w:t>
      </w:r>
    </w:p>
    <w:p w14:paraId="6A32D1D7" w14:textId="1D53C9FD" w:rsidR="0037416F" w:rsidRPr="000B7211" w:rsidRDefault="0037416F" w:rsidP="000B7211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Tissue Probability Map: 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用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COM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新生成的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TPM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</w:t>
      </w:r>
      <w:r w:rsidR="000B7211"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</w:t>
      </w:r>
      <w:r w:rsidR="000B7211" w:rsidRPr="000B7211">
        <w:rPr>
          <w:rFonts w:ascii="Menlo" w:hAnsi="Menlo" w:cs="Menlo"/>
          <w:color w:val="000000"/>
          <w:sz w:val="22"/>
          <w:szCs w:val="22"/>
          <w:lang w:val="en-US"/>
        </w:rPr>
        <w:t>mw_com_prior_Age_00*.</w:t>
      </w:r>
      <w:proofErr w:type="spellStart"/>
      <w:r w:rsidR="000B7211" w:rsidRPr="000B7211">
        <w:rPr>
          <w:rFonts w:ascii="Menlo" w:hAnsi="Menlo" w:cs="Menlo"/>
          <w:color w:val="000000"/>
          <w:sz w:val="22"/>
          <w:szCs w:val="22"/>
          <w:lang w:val="en-US"/>
        </w:rPr>
        <w:t>nii</w:t>
      </w:r>
      <w:proofErr w:type="spellEnd"/>
      <w:r w:rsidR="000B7211"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3E0248D1" w14:textId="79D49D75" w:rsidR="0037416F" w:rsidRPr="000B7211" w:rsidRDefault="0037416F" w:rsidP="000B7211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Affine</w:t>
      </w: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Regularisation</w:t>
      </w:r>
      <w:proofErr w:type="spellEnd"/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：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 East</w:t>
      </w: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Asian</w:t>
      </w: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Brains</w:t>
      </w:r>
    </w:p>
    <w:p w14:paraId="7DACBA0E" w14:textId="6D1AFC03" w:rsidR="00466244" w:rsidRDefault="00466244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466244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659D785" wp14:editId="327A0956">
            <wp:extent cx="5943600" cy="1253490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0357" w14:textId="52FD61F7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37416F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09EE20D3" wp14:editId="7F7B46EC">
            <wp:extent cx="5943600" cy="3390176"/>
            <wp:effectExtent l="0" t="0" r="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3072" w14:textId="05EDD634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5D7C41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5F5609D" wp14:editId="63E31568">
            <wp:extent cx="5943600" cy="3735705"/>
            <wp:effectExtent l="0" t="0" r="0" b="0"/>
            <wp:docPr id="23" name="Picture 2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shap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ADF" w14:textId="22CD22C5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A67A57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7B7767C9" wp14:editId="2ED57C70">
            <wp:extent cx="4899660" cy="1204428"/>
            <wp:effectExtent l="0" t="0" r="2540" b="2540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 rotWithShape="1">
                    <a:blip r:embed="rId25"/>
                    <a:srcRect t="82594"/>
                    <a:stretch/>
                  </pic:blipFill>
                  <pic:spPr bwMode="auto">
                    <a:xfrm>
                      <a:off x="0" y="0"/>
                      <a:ext cx="4912599" cy="120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6758A" w14:textId="77777777" w:rsidR="009423B5" w:rsidRDefault="009423B5" w:rsidP="009423B5">
      <w:pPr>
        <w:pStyle w:val="NoSpacing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*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terminal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里出现‘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Done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  ‘CAT12: Segmentation’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’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不代表这一步运行完成。</w:t>
      </w:r>
    </w:p>
    <w:p w14:paraId="310F9B62" w14:textId="598E7FFF" w:rsidR="009423B5" w:rsidRDefault="009423B5" w:rsidP="009423B5">
      <w:pPr>
        <w:pStyle w:val="NoSpacing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需要查看每个被试的</w:t>
      </w:r>
      <w:proofErr w:type="spellStart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mri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文件夹里有且仅有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4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个文件：</w:t>
      </w:r>
    </w:p>
    <w:p w14:paraId="2B40010F" w14:textId="7C1447B3" w:rsidR="009423B5" w:rsidRPr="00CA413A" w:rsidRDefault="009423B5" w:rsidP="009423B5">
      <w:pPr>
        <w:pStyle w:val="NoSpacing"/>
        <w:numPr>
          <w:ilvl w:val="1"/>
          <w:numId w:val="1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Wmmprage.nii</w:t>
      </w:r>
      <w:proofErr w:type="spellEnd"/>
    </w:p>
    <w:p w14:paraId="51755D30" w14:textId="237104E4" w:rsidR="009423B5" w:rsidRPr="00CA413A" w:rsidRDefault="009423B5" w:rsidP="009423B5">
      <w:pPr>
        <w:pStyle w:val="NoSpacing"/>
        <w:numPr>
          <w:ilvl w:val="1"/>
          <w:numId w:val="1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Rp1mprage_affine.nii</w:t>
      </w:r>
    </w:p>
    <w:p w14:paraId="1E84D1E2" w14:textId="41D564A9" w:rsidR="009423B5" w:rsidRPr="00CA413A" w:rsidRDefault="009423B5" w:rsidP="009423B5">
      <w:pPr>
        <w:pStyle w:val="NoSpacing"/>
        <w:numPr>
          <w:ilvl w:val="1"/>
          <w:numId w:val="1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Rp2mprage_affine.nii</w:t>
      </w:r>
    </w:p>
    <w:p w14:paraId="68747D9A" w14:textId="32838C53" w:rsidR="009423B5" w:rsidRPr="00CA413A" w:rsidRDefault="009423B5" w:rsidP="009423B5">
      <w:pPr>
        <w:pStyle w:val="NoSpacing"/>
        <w:numPr>
          <w:ilvl w:val="1"/>
          <w:numId w:val="1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Y_mprage.nii</w:t>
      </w:r>
      <w:proofErr w:type="spellEnd"/>
    </w:p>
    <w:p w14:paraId="38E3B280" w14:textId="4B4AD5E2" w:rsidR="009423B5" w:rsidRDefault="009423B5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（没有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n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*.</w:t>
      </w: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nii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10FC19C5" w14:textId="40C99314" w:rsidR="00CC0E6E" w:rsidRDefault="00CC0E6E" w:rsidP="00FB73CF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C0E6E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01C474D" wp14:editId="3A60452A">
            <wp:extent cx="5943600" cy="675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943" w14:textId="77777777" w:rsidR="00081FA4" w:rsidRDefault="00081FA4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或者</w:t>
      </w:r>
    </w:p>
    <w:p w14:paraId="3A14D1A0" w14:textId="77777777" w:rsidR="00081FA4" w:rsidRDefault="00081FA4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C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atlog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*txt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文件里最后一行出现“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12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Segmentation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job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finished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”</w:t>
      </w:r>
      <w:r w:rsidR="009423B5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</w:t>
      </w:r>
    </w:p>
    <w:p w14:paraId="3642BB04" w14:textId="012CB48B" w:rsidR="00081FA4" w:rsidRDefault="00081FA4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F16332">
        <w:rPr>
          <w:rFonts w:ascii="Times New Roman" w:eastAsia="Songti TC" w:hAnsi="Times New Roman" w:cs="Times New Roman" w:hint="eastAsia"/>
          <w:noProof/>
          <w:color w:val="000000" w:themeColor="text1"/>
          <w:lang w:val="en-US"/>
        </w:rPr>
        <w:drawing>
          <wp:inline distT="0" distB="0" distL="0" distR="0" wp14:anchorId="2B16E814" wp14:editId="2128E304">
            <wp:extent cx="5943600" cy="2195830"/>
            <wp:effectExtent l="0" t="0" r="0" b="127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9ECF" w14:textId="40206801" w:rsidR="009423B5" w:rsidRPr="009423B5" w:rsidRDefault="009423B5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这一步才算运行完成。</w:t>
      </w:r>
    </w:p>
    <w:p w14:paraId="40BEC944" w14:textId="78B0D1EC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3272561A" w14:textId="551F1020" w:rsidR="00081FA4" w:rsidRDefault="00081FA4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可能出现的问题：</w:t>
      </w:r>
    </w:p>
    <w:p w14:paraId="09398F08" w14:textId="4F737EB4" w:rsidR="00CA413A" w:rsidRPr="00081FA4" w:rsidRDefault="00A31F7C" w:rsidP="00081FA4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如果出现</w:t>
      </w:r>
      <w:proofErr w:type="spellStart"/>
      <w:r w:rsidRPr="00081FA4">
        <w:rPr>
          <w:rFonts w:ascii="Menlo" w:hAnsi="Menlo" w:cs="Menlo"/>
          <w:color w:val="000000"/>
          <w:sz w:val="22"/>
          <w:szCs w:val="22"/>
          <w:lang w:val="en-US"/>
        </w:rPr>
        <w:t>client_loop</w:t>
      </w:r>
      <w:proofErr w:type="spellEnd"/>
      <w:r w:rsidRPr="00081FA4">
        <w:rPr>
          <w:rFonts w:ascii="Menlo" w:hAnsi="Menlo" w:cs="Menlo"/>
          <w:color w:val="000000"/>
          <w:sz w:val="22"/>
          <w:szCs w:val="22"/>
          <w:lang w:val="en-US"/>
        </w:rPr>
        <w:t>: send disconnect: Broken pipe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可以查看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catlog</w:t>
      </w:r>
      <w:r w:rsidR="00CA413A" w:rsidRPr="00081FA4">
        <w:rPr>
          <w:rFonts w:ascii="Times New Roman" w:eastAsia="Songti TC" w:hAnsi="Times New Roman" w:cs="Times New Roman"/>
          <w:color w:val="000000" w:themeColor="text1"/>
          <w:lang w:val="en-US"/>
        </w:rPr>
        <w:t>_main_*.txt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（路径：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cd</w:t>
      </w:r>
      <w:r w:rsidRPr="00081FA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～）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。没有运行到“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</w:t>
      </w:r>
      <w:r w:rsidR="00CA413A" w:rsidRPr="00081FA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12 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Segmentation</w:t>
      </w:r>
      <w:r w:rsidR="00CA413A" w:rsidRPr="00081FA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job</w:t>
      </w:r>
      <w:r w:rsidR="00CA413A" w:rsidRPr="00081FA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finished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”的就是没有处理完的数据。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需要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把这些数据选出来</w:t>
      </w:r>
      <w:r w:rsid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用脚本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单独运行。</w:t>
      </w:r>
    </w:p>
    <w:p w14:paraId="181B2EBF" w14:textId="72D667B1" w:rsidR="00A31F7C" w:rsidRPr="00A31F7C" w:rsidRDefault="00A31F7C" w:rsidP="00A31F7C">
      <w:pPr>
        <w:pStyle w:val="ListParagraph"/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1CB668C" w14:textId="77777777" w:rsidR="00081FA4" w:rsidRDefault="00081FA4">
      <w:pPr>
        <w:rPr>
          <w:rFonts w:ascii="Times New Roman" w:eastAsia="Songti TC" w:hAnsi="Times New Roman" w:cs="Times New Roman (Headings CS)"/>
          <w:b/>
          <w:color w:val="000000" w:themeColor="text1"/>
          <w:lang w:val="en-US"/>
        </w:rPr>
      </w:pPr>
      <w:r>
        <w:rPr>
          <w:lang w:val="en-US"/>
        </w:rPr>
        <w:br w:type="page"/>
      </w:r>
    </w:p>
    <w:p w14:paraId="1AAA10E9" w14:textId="3F8BF0B2" w:rsidR="006E5E8F" w:rsidRPr="006E5E8F" w:rsidRDefault="006E5E8F" w:rsidP="00F83C22">
      <w:pPr>
        <w:pStyle w:val="Heading2"/>
        <w:rPr>
          <w:rFonts w:ascii="Songti TC" w:eastAsia="Songti TC" w:hAnsi="Songti TC"/>
          <w:b w:val="0"/>
          <w:bCs/>
          <w:sz w:val="28"/>
          <w:szCs w:val="28"/>
          <w:lang w:val="en-US"/>
        </w:rPr>
      </w:pPr>
      <w:bookmarkStart w:id="27" w:name="_Toc100674487"/>
      <w:r w:rsidRPr="006E5E8F">
        <w:rPr>
          <w:rFonts w:ascii="Songti TC" w:eastAsia="Songti TC" w:hAnsi="Songti TC" w:hint="eastAsia"/>
          <w:b w:val="0"/>
          <w:bCs/>
          <w:sz w:val="28"/>
          <w:szCs w:val="28"/>
          <w:lang w:val="en-US"/>
        </w:rPr>
        <w:lastRenderedPageBreak/>
        <w:t>以下step</w:t>
      </w:r>
      <w:r w:rsidRPr="006E5E8F">
        <w:rPr>
          <w:rFonts w:ascii="Songti TC" w:eastAsia="Songti TC" w:hAnsi="Songti TC"/>
          <w:b w:val="0"/>
          <w:bCs/>
          <w:sz w:val="28"/>
          <w:szCs w:val="28"/>
          <w:lang w:val="en-US"/>
        </w:rPr>
        <w:t xml:space="preserve"> 2-5</w:t>
      </w:r>
      <w:r w:rsidRPr="006E5E8F">
        <w:rPr>
          <w:rFonts w:ascii="Songti TC" w:eastAsia="Songti TC" w:hAnsi="Songti TC" w:hint="eastAsia"/>
          <w:b w:val="0"/>
          <w:bCs/>
          <w:sz w:val="28"/>
          <w:szCs w:val="28"/>
          <w:lang w:val="en-US"/>
        </w:rPr>
        <w:t>也可以在一个batch</w:t>
      </w:r>
      <w:r w:rsidRPr="006E5E8F">
        <w:rPr>
          <w:rFonts w:ascii="Songti TC" w:eastAsia="Songti TC" w:hAnsi="Songti TC"/>
          <w:b w:val="0"/>
          <w:bCs/>
          <w:sz w:val="28"/>
          <w:szCs w:val="28"/>
          <w:lang w:val="en-US"/>
        </w:rPr>
        <w:t xml:space="preserve"> </w:t>
      </w:r>
      <w:r w:rsidRPr="006E5E8F">
        <w:rPr>
          <w:rFonts w:ascii="Songti TC" w:eastAsia="Songti TC" w:hAnsi="Songti TC" w:hint="eastAsia"/>
          <w:b w:val="0"/>
          <w:bCs/>
          <w:sz w:val="28"/>
          <w:szCs w:val="28"/>
          <w:lang w:val="en-US"/>
        </w:rPr>
        <w:t>editor中一次运行完成。</w:t>
      </w:r>
    </w:p>
    <w:p w14:paraId="769DA1AC" w14:textId="5D886180" w:rsidR="006E5E8F" w:rsidRPr="006E5E8F" w:rsidRDefault="006E5E8F" w:rsidP="006E5E8F">
      <w:pPr>
        <w:rPr>
          <w:rFonts w:ascii="Songti TC" w:eastAsia="Songti TC" w:hAnsi="Songti TC"/>
          <w:bCs/>
          <w:sz w:val="28"/>
          <w:szCs w:val="28"/>
          <w:lang w:val="en-US"/>
        </w:rPr>
      </w:pPr>
      <w:r w:rsidRPr="006E5E8F">
        <w:rPr>
          <w:rFonts w:ascii="Songti TC" w:eastAsia="Songti TC" w:hAnsi="Songti TC" w:hint="eastAsia"/>
          <w:bCs/>
          <w:sz w:val="28"/>
          <w:szCs w:val="28"/>
          <w:lang w:val="en-US"/>
        </w:rPr>
        <w:t>下面详细记录分步步骤选择的文件：</w:t>
      </w:r>
    </w:p>
    <w:p w14:paraId="0957697A" w14:textId="77777777" w:rsidR="006E5E8F" w:rsidRPr="006E5E8F" w:rsidRDefault="006E5E8F" w:rsidP="006E5E8F">
      <w:pPr>
        <w:rPr>
          <w:lang w:val="en-US"/>
        </w:rPr>
      </w:pPr>
    </w:p>
    <w:p w14:paraId="4EE40EAE" w14:textId="797634F3" w:rsidR="00025654" w:rsidRPr="00F83C22" w:rsidRDefault="006E5E8F" w:rsidP="00F83C22">
      <w:pPr>
        <w:pStyle w:val="Heading2"/>
        <w:rPr>
          <w:lang w:val="en-US"/>
        </w:rPr>
      </w:pPr>
      <w:r w:rsidRPr="00C30D30">
        <w:rPr>
          <w:lang w:val="en-US"/>
        </w:rPr>
        <w:t>Step 2 :</w:t>
      </w:r>
      <w:r w:rsidRPr="008117F4">
        <w:rPr>
          <w:rFonts w:hint="eastAsia"/>
        </w:rPr>
        <w:t xml:space="preserve"> </w:t>
      </w:r>
      <w:r w:rsidRPr="008117F4">
        <w:rPr>
          <w:rFonts w:hint="eastAsia"/>
          <w:lang w:val="en-US"/>
        </w:rPr>
        <w:t xml:space="preserve">SPM </w:t>
      </w:r>
      <w:r w:rsidRPr="008117F4">
        <w:rPr>
          <w:rFonts w:hint="eastAsia"/>
          <w:lang w:val="en-US"/>
        </w:rPr>
        <w:t>→</w:t>
      </w:r>
      <w:r w:rsidRPr="008117F4">
        <w:rPr>
          <w:rFonts w:hint="eastAsia"/>
          <w:lang w:val="en-US"/>
        </w:rPr>
        <w:t xml:space="preserve"> Tools </w:t>
      </w:r>
      <w:r w:rsidRPr="008117F4">
        <w:rPr>
          <w:rFonts w:hint="eastAsia"/>
          <w:lang w:val="en-US"/>
        </w:rPr>
        <w:t>→</w:t>
      </w:r>
      <w:r w:rsidRPr="008117F4">
        <w:rPr>
          <w:rFonts w:hint="eastAsia"/>
          <w:lang w:val="en-US"/>
        </w:rPr>
        <w:t xml:space="preserve"> </w:t>
      </w:r>
      <w:proofErr w:type="spellStart"/>
      <w:r w:rsidRPr="008117F4">
        <w:rPr>
          <w:rFonts w:hint="eastAsia"/>
          <w:lang w:val="en-US"/>
        </w:rPr>
        <w:t>Dartel</w:t>
      </w:r>
      <w:proofErr w:type="spellEnd"/>
      <w:r w:rsidRPr="008117F4">
        <w:rPr>
          <w:rFonts w:hint="eastAsia"/>
          <w:lang w:val="en-US"/>
        </w:rPr>
        <w:t xml:space="preserve"> Tools </w:t>
      </w:r>
      <w:r w:rsidRPr="008117F4">
        <w:rPr>
          <w:rFonts w:hint="eastAsia"/>
          <w:lang w:val="en-US"/>
        </w:rPr>
        <w:t>→</w:t>
      </w:r>
      <w:r w:rsidRPr="008117F4">
        <w:rPr>
          <w:rFonts w:hint="eastAsia"/>
          <w:lang w:val="en-US"/>
        </w:rPr>
        <w:t xml:space="preserve"> Run </w:t>
      </w:r>
      <w:proofErr w:type="spellStart"/>
      <w:r w:rsidRPr="008117F4">
        <w:rPr>
          <w:rFonts w:hint="eastAsia"/>
          <w:lang w:val="en-US"/>
        </w:rPr>
        <w:t>Dartel</w:t>
      </w:r>
      <w:proofErr w:type="spellEnd"/>
      <w:r w:rsidRPr="008117F4">
        <w:rPr>
          <w:rFonts w:hint="eastAsia"/>
          <w:lang w:val="en-US"/>
        </w:rPr>
        <w:t xml:space="preserve"> (create Templates)</w:t>
      </w:r>
      <w:bookmarkEnd w:id="27"/>
    </w:p>
    <w:p w14:paraId="7D29FD36" w14:textId="77777777" w:rsidR="00025654" w:rsidRPr="00025654" w:rsidRDefault="00025654" w:rsidP="00CA413A">
      <w:pPr>
        <w:rPr>
          <w:lang w:val="en-US"/>
        </w:rPr>
      </w:pPr>
    </w:p>
    <w:p w14:paraId="4C49F059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8117F4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7F8B0B3E" wp14:editId="143B5438">
            <wp:extent cx="5943600" cy="4470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C6D" w14:textId="50AB2B32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8117F4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431AA436" wp14:editId="701A8A79">
            <wp:extent cx="5943600" cy="1146175"/>
            <wp:effectExtent l="0" t="0" r="0" b="0"/>
            <wp:docPr id="174" name="Picture 1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06B6" w14:textId="51A4FDBF" w:rsidR="002B69F0" w:rsidRPr="00C30D30" w:rsidRDefault="006D003B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6D003B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154A286D" wp14:editId="56A57C66">
            <wp:extent cx="5943600" cy="3694430"/>
            <wp:effectExtent l="0" t="0" r="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4A4A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C48A803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A723A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7601C58" wp14:editId="5D2C1DD4">
            <wp:extent cx="5943600" cy="1324610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5E98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AD3CF73" w14:textId="77777777" w:rsidR="002B69F0" w:rsidRDefault="002B69F0" w:rsidP="002B69F0">
      <w:pPr>
        <w:pStyle w:val="Heading2"/>
        <w:rPr>
          <w:lang w:val="en-US"/>
        </w:rPr>
      </w:pPr>
      <w:bookmarkStart w:id="28" w:name="_Toc100674488"/>
      <w:r w:rsidRPr="00DF240B">
        <w:rPr>
          <w:lang w:val="en-US"/>
        </w:rPr>
        <w:t xml:space="preserve">Step 3: </w:t>
      </w:r>
      <w:bookmarkStart w:id="29" w:name="OLE_LINK9"/>
      <w:bookmarkStart w:id="30" w:name="OLE_LINK10"/>
      <w:r w:rsidRPr="00DF240B">
        <w:rPr>
          <w:rFonts w:hint="eastAsia"/>
          <w:lang w:val="en-US"/>
        </w:rPr>
        <w:t xml:space="preserve">SPM </w:t>
      </w:r>
      <w:r w:rsidRPr="00DF240B">
        <w:rPr>
          <w:rFonts w:hint="eastAsia"/>
          <w:lang w:val="en-US"/>
        </w:rPr>
        <w:t>→</w:t>
      </w:r>
      <w:r w:rsidRPr="00DF240B">
        <w:rPr>
          <w:rFonts w:hint="eastAsia"/>
          <w:lang w:val="en-US"/>
        </w:rPr>
        <w:t xml:space="preserve"> Tools </w:t>
      </w:r>
      <w:r w:rsidRPr="00DF240B">
        <w:rPr>
          <w:rFonts w:hint="eastAsia"/>
          <w:lang w:val="en-US"/>
        </w:rPr>
        <w:t>→</w:t>
      </w:r>
      <w:r w:rsidRPr="00DF240B">
        <w:rPr>
          <w:rFonts w:hint="eastAsia"/>
          <w:lang w:val="en-US"/>
        </w:rPr>
        <w:t xml:space="preserve"> </w:t>
      </w:r>
      <w:proofErr w:type="spellStart"/>
      <w:r w:rsidRPr="00DF240B">
        <w:rPr>
          <w:rFonts w:hint="eastAsia"/>
          <w:lang w:val="en-US"/>
        </w:rPr>
        <w:t>Dartel</w:t>
      </w:r>
      <w:proofErr w:type="spellEnd"/>
      <w:r w:rsidRPr="00DF240B">
        <w:rPr>
          <w:rFonts w:hint="eastAsia"/>
          <w:lang w:val="en-US"/>
        </w:rPr>
        <w:t xml:space="preserve"> Tools </w:t>
      </w:r>
      <w:r w:rsidRPr="00DF240B">
        <w:rPr>
          <w:rFonts w:hint="eastAsia"/>
          <w:lang w:val="en-US"/>
        </w:rPr>
        <w:t>→</w:t>
      </w:r>
      <w:r w:rsidRPr="00DF240B">
        <w:rPr>
          <w:rFonts w:hint="eastAsia"/>
          <w:lang w:val="en-US"/>
        </w:rPr>
        <w:t xml:space="preserve"> </w:t>
      </w:r>
      <w:bookmarkEnd w:id="29"/>
      <w:bookmarkEnd w:id="30"/>
      <w:proofErr w:type="spellStart"/>
      <w:r w:rsidRPr="00DF240B">
        <w:rPr>
          <w:rFonts w:hint="eastAsia"/>
          <w:lang w:val="en-US"/>
        </w:rPr>
        <w:t>Normalise</w:t>
      </w:r>
      <w:proofErr w:type="spellEnd"/>
      <w:r w:rsidRPr="00DF240B">
        <w:rPr>
          <w:rFonts w:hint="eastAsia"/>
          <w:lang w:val="en-US"/>
        </w:rPr>
        <w:t xml:space="preserve"> to MNI space</w:t>
      </w:r>
      <w:bookmarkEnd w:id="28"/>
    </w:p>
    <w:p w14:paraId="1E113E8F" w14:textId="6856F60B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024DFA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00814142" wp14:editId="79B14263">
            <wp:extent cx="5943600" cy="2753360"/>
            <wp:effectExtent l="0" t="0" r="0" b="2540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73D1" w14:textId="77777777" w:rsidR="00CA413A" w:rsidRDefault="00CA413A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6B29E7F3" w14:textId="41A76765" w:rsidR="008B3C48" w:rsidRPr="00CA413A" w:rsidRDefault="008B3C48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如果之前有重新跑过几次，需要确认此时的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_6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是最后想要的那个文件。</w:t>
      </w:r>
    </w:p>
    <w:p w14:paraId="1978F96F" w14:textId="1A0608DF" w:rsidR="008B3C48" w:rsidRDefault="008B3C48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比如，可能第一次运行后，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储存到文件夹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A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，第二次运行后有生成新的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，但是存到了文件夹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B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里，就没有覆盖掉原来的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。所以在选择时就会存在两组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。需要保留想要的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后再再选择就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batch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里。</w:t>
      </w:r>
    </w:p>
    <w:p w14:paraId="748F14B9" w14:textId="77777777" w:rsidR="00CA413A" w:rsidRPr="00CA413A" w:rsidRDefault="00CA413A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3A468F36" w14:textId="77777777" w:rsidR="008B3C48" w:rsidRDefault="008B3C48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1699AD59" w14:textId="301AE283" w:rsidR="002B69F0" w:rsidRPr="00DF240B" w:rsidRDefault="00025654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025654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1F9B879C" wp14:editId="1F5BA49E">
            <wp:extent cx="5943600" cy="2979420"/>
            <wp:effectExtent l="0" t="0" r="0" b="508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E80E" w14:textId="30D6C167" w:rsidR="002B69F0" w:rsidRPr="00B61258" w:rsidRDefault="002B69F0" w:rsidP="002B69F0">
      <w:pPr>
        <w:pStyle w:val="Heading2"/>
        <w:rPr>
          <w:lang w:val="en-US"/>
        </w:rPr>
      </w:pPr>
      <w:bookmarkStart w:id="31" w:name="_Toc100674489"/>
      <w:r w:rsidRPr="00B61258">
        <w:rPr>
          <w:lang w:val="en-US"/>
        </w:rPr>
        <w:lastRenderedPageBreak/>
        <w:t xml:space="preserve">Step </w:t>
      </w:r>
      <w:r>
        <w:rPr>
          <w:lang w:val="en-US"/>
        </w:rPr>
        <w:t>4</w:t>
      </w:r>
      <w:r w:rsidRPr="00B61258">
        <w:rPr>
          <w:lang w:val="en-US"/>
        </w:rPr>
        <w:t xml:space="preserve">: </w:t>
      </w:r>
      <w:r w:rsidR="0062187D" w:rsidRPr="00DF240B">
        <w:rPr>
          <w:rFonts w:hint="eastAsia"/>
          <w:lang w:val="en-US"/>
        </w:rPr>
        <w:t xml:space="preserve">SPM </w:t>
      </w:r>
      <w:r w:rsidR="0062187D" w:rsidRPr="00DF240B">
        <w:rPr>
          <w:rFonts w:hint="eastAsia"/>
          <w:lang w:val="en-US"/>
        </w:rPr>
        <w:t>→</w:t>
      </w:r>
      <w:r w:rsidR="0062187D" w:rsidRPr="00DF240B">
        <w:rPr>
          <w:rFonts w:hint="eastAsia"/>
          <w:lang w:val="en-US"/>
        </w:rPr>
        <w:t xml:space="preserve"> Tools </w:t>
      </w:r>
      <w:r w:rsidR="0062187D" w:rsidRPr="00DF240B">
        <w:rPr>
          <w:rFonts w:hint="eastAsia"/>
          <w:lang w:val="en-US"/>
        </w:rPr>
        <w:t>→</w:t>
      </w:r>
      <w:r w:rsidR="0062187D" w:rsidRPr="00DF240B">
        <w:rPr>
          <w:rFonts w:hint="eastAsia"/>
          <w:lang w:val="en-US"/>
        </w:rPr>
        <w:t xml:space="preserve"> </w:t>
      </w:r>
      <w:proofErr w:type="spellStart"/>
      <w:r w:rsidR="0062187D" w:rsidRPr="00DF240B">
        <w:rPr>
          <w:rFonts w:hint="eastAsia"/>
          <w:lang w:val="en-US"/>
        </w:rPr>
        <w:t>Dartel</w:t>
      </w:r>
      <w:proofErr w:type="spellEnd"/>
      <w:r w:rsidR="0062187D" w:rsidRPr="00DF240B">
        <w:rPr>
          <w:rFonts w:hint="eastAsia"/>
          <w:lang w:val="en-US"/>
        </w:rPr>
        <w:t xml:space="preserve"> Tools </w:t>
      </w:r>
      <w:r w:rsidR="0062187D" w:rsidRPr="00DF240B">
        <w:rPr>
          <w:rFonts w:hint="eastAsia"/>
          <w:lang w:val="en-US"/>
        </w:rPr>
        <w:t>→</w:t>
      </w:r>
      <w:r w:rsidR="0062187D" w:rsidRPr="00DF240B">
        <w:rPr>
          <w:rFonts w:hint="eastAsia"/>
          <w:lang w:val="en-US"/>
        </w:rPr>
        <w:t xml:space="preserve"> </w:t>
      </w:r>
      <w:r w:rsidRPr="00B61258">
        <w:rPr>
          <w:lang w:val="en-US"/>
        </w:rPr>
        <w:t>Population to ICBM registration</w:t>
      </w:r>
      <w:bookmarkEnd w:id="31"/>
      <w:r w:rsidRPr="00B61258">
        <w:rPr>
          <w:lang w:val="en-US"/>
        </w:rPr>
        <w:t xml:space="preserve"> </w:t>
      </w:r>
    </w:p>
    <w:p w14:paraId="182227D2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E46FBF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A66D3AA" wp14:editId="15D2FB33">
            <wp:extent cx="5943600" cy="1636395"/>
            <wp:effectExtent l="0" t="0" r="0" b="1905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68BF" w14:textId="77777777" w:rsidR="002B69F0" w:rsidRPr="00A53D52" w:rsidRDefault="002B69F0" w:rsidP="002B69F0">
      <w:pPr>
        <w:rPr>
          <w:rFonts w:ascii="Times New Roman" w:eastAsia="Songti TC" w:hAnsi="Times New Roman" w:cs="Times New Roman"/>
          <w:i/>
          <w:iCs/>
          <w:color w:val="FF0000"/>
          <w:lang w:val="en-US"/>
        </w:rPr>
      </w:pPr>
      <w:bookmarkStart w:id="32" w:name="OLE_LINK19"/>
      <w:bookmarkStart w:id="33" w:name="OLE_LINK20"/>
      <w:r w:rsidRPr="00A53D52">
        <w:rPr>
          <w:rFonts w:ascii="Times New Roman" w:eastAsia="Songti TC" w:hAnsi="Times New Roman" w:cs="Times New Roman"/>
          <w:i/>
          <w:iCs/>
          <w:color w:val="FF0000"/>
          <w:lang w:val="en-US"/>
        </w:rPr>
        <w:t>(This step takes much time!)</w:t>
      </w:r>
    </w:p>
    <w:bookmarkEnd w:id="32"/>
    <w:bookmarkEnd w:id="33"/>
    <w:p w14:paraId="4DE54FD6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297746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9FB9038" wp14:editId="22D89321">
            <wp:extent cx="5943600" cy="628650"/>
            <wp:effectExtent l="0" t="0" r="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A6AC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BEAFDD6" w14:textId="0A467197" w:rsidR="002B69F0" w:rsidRDefault="002B69F0" w:rsidP="002B69F0">
      <w:pPr>
        <w:pStyle w:val="Heading2"/>
        <w:rPr>
          <w:lang w:val="en-US"/>
        </w:rPr>
      </w:pPr>
      <w:bookmarkStart w:id="34" w:name="_Toc100674490"/>
      <w:r w:rsidRPr="000B531D">
        <w:rPr>
          <w:lang w:val="en-US"/>
        </w:rPr>
        <w:t xml:space="preserve">Step </w:t>
      </w:r>
      <w:r>
        <w:rPr>
          <w:lang w:val="en-US"/>
        </w:rPr>
        <w:t>5</w:t>
      </w:r>
      <w:r w:rsidR="0062187D">
        <w:rPr>
          <w:lang w:val="en-US"/>
        </w:rPr>
        <w:t>: SPM</w:t>
      </w:r>
      <w:r w:rsidR="0062187D" w:rsidRPr="0062187D">
        <w:rPr>
          <w:lang w:val="en-US"/>
        </w:rPr>
        <w:sym w:font="Wingdings" w:char="F0E0"/>
      </w:r>
      <w:r w:rsidR="0062187D">
        <w:rPr>
          <w:lang w:val="en-US"/>
        </w:rPr>
        <w:t>Util</w:t>
      </w:r>
      <w:r w:rsidR="0062187D" w:rsidRPr="0062187D">
        <w:rPr>
          <w:lang w:val="en-US"/>
        </w:rPr>
        <w:sym w:font="Wingdings" w:char="F0E0"/>
      </w:r>
      <w:r w:rsidRPr="000B531D">
        <w:rPr>
          <w:lang w:val="en-US"/>
        </w:rPr>
        <w:t xml:space="preserve">  Deformation</w:t>
      </w:r>
      <w:bookmarkEnd w:id="34"/>
    </w:p>
    <w:p w14:paraId="5118BD34" w14:textId="77777777" w:rsidR="002B69F0" w:rsidRPr="000B531D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F665A8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69912A35" wp14:editId="010D2F90">
            <wp:extent cx="5943600" cy="2995295"/>
            <wp:effectExtent l="0" t="0" r="0" b="1905"/>
            <wp:docPr id="171" name="Picture 1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5227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3C2078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71E667E6" wp14:editId="2F2CD26D">
            <wp:extent cx="5943600" cy="2742565"/>
            <wp:effectExtent l="0" t="0" r="0" b="635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68F9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(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生成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 w Template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0-6.nii)</w:t>
      </w:r>
    </w:p>
    <w:p w14:paraId="2C7BAE18" w14:textId="4C79915E" w:rsidR="002B69F0" w:rsidRDefault="002B69F0" w:rsidP="002B69F0">
      <w:pPr>
        <w:pStyle w:val="NoSpacing"/>
        <w:rPr>
          <w:sz w:val="36"/>
          <w:szCs w:val="36"/>
        </w:rPr>
      </w:pPr>
    </w:p>
    <w:p w14:paraId="6ECA9F88" w14:textId="77777777" w:rsidR="006E5E8F" w:rsidRDefault="006E5E8F" w:rsidP="002B69F0">
      <w:pPr>
        <w:pStyle w:val="NoSpacing"/>
        <w:rPr>
          <w:sz w:val="36"/>
          <w:szCs w:val="36"/>
        </w:rPr>
      </w:pPr>
    </w:p>
    <w:p w14:paraId="30632269" w14:textId="77777777" w:rsidR="00FD6F94" w:rsidRDefault="00FD6F94">
      <w:pPr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  <w:lang w:val="en-US"/>
        </w:rPr>
      </w:pPr>
      <w:bookmarkStart w:id="35" w:name="_Toc100674491"/>
      <w:r>
        <w:br w:type="page"/>
      </w:r>
    </w:p>
    <w:p w14:paraId="108E6F86" w14:textId="321D7D78" w:rsidR="002B69F0" w:rsidRDefault="002B69F0" w:rsidP="00081FA4">
      <w:pPr>
        <w:pStyle w:val="Heading1"/>
      </w:pPr>
      <w:r>
        <w:rPr>
          <w:rFonts w:hint="eastAsia"/>
        </w:rPr>
        <w:lastRenderedPageBreak/>
        <w:t>PART</w:t>
      </w:r>
      <w:r>
        <w:t xml:space="preserve"> 4 </w:t>
      </w:r>
      <w:r>
        <w:rPr>
          <w:rFonts w:hint="eastAsia"/>
        </w:rPr>
        <w:t>Standard</w:t>
      </w:r>
      <w:r>
        <w:t xml:space="preserve"> </w:t>
      </w:r>
      <w:r>
        <w:rPr>
          <w:rFonts w:hint="eastAsia"/>
        </w:rPr>
        <w:t>VBM</w:t>
      </w:r>
      <w:r>
        <w:t xml:space="preserve"> </w:t>
      </w:r>
      <w:r>
        <w:rPr>
          <w:rFonts w:hint="eastAsia"/>
        </w:rPr>
        <w:t>analysis</w:t>
      </w:r>
      <w:bookmarkEnd w:id="35"/>
    </w:p>
    <w:p w14:paraId="5BD56317" w14:textId="77777777" w:rsidR="002B69F0" w:rsidRDefault="002B69F0" w:rsidP="002B69F0">
      <w:pPr>
        <w:pStyle w:val="Heading2"/>
        <w:rPr>
          <w:lang w:val="en-US"/>
        </w:rPr>
      </w:pPr>
    </w:p>
    <w:p w14:paraId="33D48176" w14:textId="01B023A5" w:rsidR="0062187D" w:rsidRDefault="002B69F0" w:rsidP="002B69F0">
      <w:pPr>
        <w:pStyle w:val="Heading2"/>
        <w:rPr>
          <w:lang w:val="en-US"/>
        </w:rPr>
      </w:pPr>
      <w:bookmarkStart w:id="36" w:name="_Toc100674492"/>
      <w:r w:rsidRPr="000B531D">
        <w:rPr>
          <w:lang w:val="en-US"/>
        </w:rPr>
        <w:t xml:space="preserve">Step </w:t>
      </w:r>
      <w:proofErr w:type="gramStart"/>
      <w:r>
        <w:rPr>
          <w:lang w:val="en-US"/>
        </w:rPr>
        <w:t xml:space="preserve">6 </w:t>
      </w:r>
      <w:r w:rsidR="0062187D">
        <w:rPr>
          <w:lang w:val="en-US"/>
        </w:rPr>
        <w:t>:</w:t>
      </w:r>
      <w:proofErr w:type="gramEnd"/>
      <w:r w:rsidR="0062187D">
        <w:rPr>
          <w:lang w:val="en-US"/>
        </w:rPr>
        <w:t xml:space="preserve"> Tool</w:t>
      </w:r>
      <w:r w:rsidR="0062187D" w:rsidRPr="0062187D">
        <w:rPr>
          <w:lang w:val="en-US"/>
        </w:rPr>
        <w:sym w:font="Wingdings" w:char="F0E0"/>
      </w:r>
      <w:r w:rsidR="0062187D">
        <w:rPr>
          <w:lang w:val="en-US"/>
        </w:rPr>
        <w:t>CAT12</w:t>
      </w:r>
      <w:r w:rsidR="0062187D" w:rsidRPr="0062187D">
        <w:rPr>
          <w:lang w:val="en-US"/>
        </w:rPr>
        <w:sym w:font="Wingdings" w:char="F0E0"/>
      </w:r>
      <w:r w:rsidR="0062187D">
        <w:rPr>
          <w:lang w:val="en-US"/>
        </w:rPr>
        <w:t>CAT12:segmentation</w:t>
      </w:r>
    </w:p>
    <w:p w14:paraId="399A860F" w14:textId="712BAE8E" w:rsidR="002B69F0" w:rsidRDefault="002B69F0" w:rsidP="002B69F0">
      <w:pPr>
        <w:pStyle w:val="Heading2"/>
        <w:rPr>
          <w:lang w:val="en-US"/>
        </w:rPr>
      </w:pPr>
      <w:r w:rsidRPr="000B531D">
        <w:rPr>
          <w:lang w:val="en-US"/>
        </w:rPr>
        <w:t>Segment Data with customized DARTEL template</w:t>
      </w:r>
      <w:bookmarkEnd w:id="36"/>
      <w:r>
        <w:rPr>
          <w:lang w:val="en-US"/>
        </w:rPr>
        <w:t xml:space="preserve"> </w:t>
      </w:r>
    </w:p>
    <w:p w14:paraId="7815BEAB" w14:textId="77777777" w:rsidR="002B69F0" w:rsidRPr="00A53D52" w:rsidRDefault="002B69F0" w:rsidP="002B69F0">
      <w:pPr>
        <w:rPr>
          <w:rFonts w:ascii="Times New Roman" w:eastAsia="Songti TC" w:hAnsi="Times New Roman" w:cs="Times New Roman"/>
          <w:i/>
          <w:iCs/>
          <w:color w:val="FF0000"/>
          <w:lang w:val="en-US"/>
        </w:rPr>
      </w:pPr>
      <w:r w:rsidRPr="00A53D52">
        <w:rPr>
          <w:rFonts w:ascii="Times New Roman" w:eastAsia="Songti TC" w:hAnsi="Times New Roman" w:cs="Times New Roman"/>
          <w:i/>
          <w:iCs/>
          <w:color w:val="FF0000"/>
          <w:lang w:val="en-US"/>
        </w:rPr>
        <w:t>(This step takes much time!)</w:t>
      </w:r>
    </w:p>
    <w:p w14:paraId="7540A26D" w14:textId="77777777" w:rsidR="002B69F0" w:rsidRDefault="002B69F0" w:rsidP="002B69F0">
      <w:pPr>
        <w:rPr>
          <w:rFonts w:ascii="Times New Roman" w:eastAsia="Songti TC" w:hAnsi="Times New Roman" w:cs="Times New Roman"/>
          <w:noProof/>
          <w:color w:val="000000" w:themeColor="text1"/>
          <w:lang w:val="en-US"/>
        </w:rPr>
      </w:pPr>
    </w:p>
    <w:p w14:paraId="4BA416A0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2D5553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1CE7884" wp14:editId="58F23405">
            <wp:extent cx="5943600" cy="3364230"/>
            <wp:effectExtent l="0" t="0" r="0" b="1270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C8AC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F935270" w14:textId="7F4D66D1" w:rsidR="002B69F0" w:rsidRPr="00666C90" w:rsidRDefault="009A2FE2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9A2FE2">
        <w:rPr>
          <w:noProof/>
        </w:rPr>
        <w:t xml:space="preserve"> </w:t>
      </w:r>
      <w:r w:rsidRPr="009A2FE2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B623153" wp14:editId="61017EA7">
            <wp:extent cx="5943600" cy="3124835"/>
            <wp:effectExtent l="0" t="0" r="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9CA2" w14:textId="1270853F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1B06CA85" w14:textId="0940BC60" w:rsidR="002B69F0" w:rsidRDefault="008C729F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8C729F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92BA091" wp14:editId="5DC46237">
            <wp:extent cx="5943600" cy="3781425"/>
            <wp:effectExtent l="0" t="0" r="0" b="3175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D229" w14:textId="01C757F3" w:rsidR="00CE6E45" w:rsidRDefault="00CE6E4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785ABDD" w14:textId="25D727DA" w:rsidR="00CE6E45" w:rsidRDefault="00CE6E4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这一步多个一起运行很容易因为某一个数据中断而导致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broken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pipe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。可以重新回到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cd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～查看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catlog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>_main_*.txt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。没有运行到“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12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Segmentation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job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finished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”的就是没有处理完的数据。把这些数据选出来单独运行。</w:t>
      </w:r>
    </w:p>
    <w:p w14:paraId="6E9417B8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425EF204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4F776D2D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33A43C80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DC2686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099F711" wp14:editId="3DA8377E">
            <wp:extent cx="5943600" cy="1028065"/>
            <wp:effectExtent l="0" t="0" r="0" b="635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C95" w14:textId="5AA7A99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D21FE7D" w14:textId="0495E827" w:rsidR="00F14972" w:rsidRDefault="00F14972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S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tep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6 segment data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的脚本：</w:t>
      </w:r>
    </w:p>
    <w:p w14:paraId="05F7E39B" w14:textId="2D5BE486" w:rsidR="00F14972" w:rsidRDefault="00F14972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finalSeg.m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 </w:t>
      </w:r>
    </w:p>
    <w:p w14:paraId="726D9AC4" w14:textId="41C64EC2" w:rsidR="00F14972" w:rsidRDefault="00F14972" w:rsidP="002B69F0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finalSeg_LD_batch.sh</w:t>
      </w:r>
    </w:p>
    <w:p w14:paraId="6FC84A68" w14:textId="77777777" w:rsidR="00F14972" w:rsidRDefault="00F14972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4868110D" w14:textId="3F492241" w:rsidR="002B69F0" w:rsidRDefault="002B69F0" w:rsidP="002B69F0">
      <w:pPr>
        <w:pStyle w:val="Heading2"/>
        <w:rPr>
          <w:lang w:val="en-US"/>
        </w:rPr>
      </w:pPr>
      <w:bookmarkStart w:id="37" w:name="_Toc100674493"/>
      <w:r w:rsidRPr="00772EA3">
        <w:rPr>
          <w:lang w:val="en-US"/>
        </w:rPr>
        <w:t xml:space="preserve">Step </w:t>
      </w:r>
      <w:r>
        <w:rPr>
          <w:lang w:val="en-US"/>
        </w:rPr>
        <w:t>7</w:t>
      </w:r>
      <w:r w:rsidRPr="00772EA3">
        <w:rPr>
          <w:lang w:val="en-US"/>
        </w:rPr>
        <w:t xml:space="preserve"> </w:t>
      </w:r>
      <w:r w:rsidRPr="00772EA3">
        <w:rPr>
          <w:rFonts w:hint="eastAsia"/>
          <w:lang w:val="en-US"/>
        </w:rPr>
        <w:t xml:space="preserve">CAT12 </w:t>
      </w:r>
      <w:r w:rsidRPr="00772EA3">
        <w:rPr>
          <w:rFonts w:hint="eastAsia"/>
          <w:lang w:val="en-US"/>
        </w:rPr>
        <w:t>→</w:t>
      </w:r>
      <w:r w:rsidRPr="00772EA3">
        <w:rPr>
          <w:rFonts w:hint="eastAsia"/>
          <w:lang w:val="en-US"/>
        </w:rPr>
        <w:t xml:space="preserve"> Check data quality </w:t>
      </w:r>
      <w:r w:rsidRPr="00772EA3">
        <w:rPr>
          <w:rFonts w:hint="eastAsia"/>
          <w:lang w:val="en-US"/>
        </w:rPr>
        <w:t>→</w:t>
      </w:r>
      <w:r w:rsidRPr="00772EA3">
        <w:rPr>
          <w:rFonts w:hint="eastAsia"/>
          <w:lang w:val="en-US"/>
        </w:rPr>
        <w:t xml:space="preserve"> Display slices</w:t>
      </w:r>
      <w:bookmarkEnd w:id="37"/>
    </w:p>
    <w:p w14:paraId="5B630027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136E3551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772EA3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7965C153" wp14:editId="4FB68436">
            <wp:extent cx="5943600" cy="2799715"/>
            <wp:effectExtent l="0" t="0" r="0" b="0"/>
            <wp:docPr id="140" name="Picture 1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2D43" w14:textId="0CFFDC0E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772EA3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27FAFD96" wp14:editId="62DF2188">
            <wp:extent cx="5943600" cy="1143635"/>
            <wp:effectExtent l="0" t="0" r="0" b="0"/>
            <wp:docPr id="141" name="Picture 1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C30D" w14:textId="05EC6F8B" w:rsidR="00B908E0" w:rsidRDefault="00405D15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405D15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5A7FD8A6" wp14:editId="75A73823">
            <wp:extent cx="5536565" cy="8229600"/>
            <wp:effectExtent l="0" t="0" r="635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B243" w14:textId="6D5F4DD9" w:rsidR="00B908E0" w:rsidRDefault="00B908E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B908E0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7C3A690D" wp14:editId="6411FDD1">
            <wp:extent cx="5943600" cy="6036945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E8F" w14:textId="4165791F" w:rsidR="00870ABE" w:rsidRDefault="00111DDA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111DDA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7A481622" wp14:editId="2F362919">
            <wp:extent cx="5943600" cy="2579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D60F" w14:textId="5F9BB9F4" w:rsidR="005828B0" w:rsidRDefault="005828B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^wm</w:t>
      </w:r>
      <w:r w:rsidR="00870ABE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t1</w:t>
      </w:r>
      <w:del w:id="38" w:author="Microsoft Office User" w:date="2022-07-08T14:05:00Z">
        <w:r w:rsidDel="00870ABE">
          <w:rPr>
            <w:rFonts w:ascii="Times New Roman" w:eastAsia="Songti TC" w:hAnsi="Times New Roman" w:cs="Times New Roman"/>
            <w:b/>
            <w:bCs/>
            <w:color w:val="000000" w:themeColor="text1"/>
            <w:lang w:val="en-US"/>
          </w:rPr>
          <w:delText>mprage</w:delText>
        </w:r>
      </w:del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.nii</w:t>
      </w:r>
    </w:p>
    <w:p w14:paraId="4FD51363" w14:textId="74FA5D6C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commentRangeStart w:id="39"/>
      <w:r w:rsidRPr="002D0B26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25164788" wp14:editId="62C3002D">
            <wp:extent cx="5943600" cy="1774825"/>
            <wp:effectExtent l="0" t="0" r="0" b="3175"/>
            <wp:docPr id="197" name="Picture 19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Shap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9"/>
      <w:r w:rsidR="004F2800">
        <w:rPr>
          <w:rStyle w:val="CommentReference"/>
        </w:rPr>
        <w:commentReference w:id="39"/>
      </w:r>
    </w:p>
    <w:p w14:paraId="43DEF5D0" w14:textId="5B8916E2" w:rsidR="00B15009" w:rsidRDefault="00B15009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353FD2A4" w14:textId="4A251F15" w:rsidR="00B15009" w:rsidRPr="00A747C8" w:rsidRDefault="00111DDA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111DDA">
        <w:rPr>
          <w:noProof/>
        </w:rPr>
        <w:lastRenderedPageBreak/>
        <w:t xml:space="preserve"> </w:t>
      </w:r>
      <w:r w:rsidR="00A747C8" w:rsidRPr="00A747C8">
        <w:rPr>
          <w:noProof/>
        </w:rPr>
        <w:drawing>
          <wp:inline distT="0" distB="0" distL="0" distR="0" wp14:anchorId="1FC1B8A4" wp14:editId="65D52280">
            <wp:extent cx="5382260" cy="82296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EEB9" w14:textId="0632F554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458077B" w14:textId="0A78CF12" w:rsidR="002B69F0" w:rsidRDefault="002B69F0" w:rsidP="002B69F0">
      <w:pPr>
        <w:pStyle w:val="Heading2"/>
        <w:rPr>
          <w:lang w:val="en-US"/>
        </w:rPr>
      </w:pPr>
      <w:bookmarkStart w:id="40" w:name="_Toc100674494"/>
      <w:r w:rsidRPr="00772EA3">
        <w:rPr>
          <w:lang w:val="en-US"/>
        </w:rPr>
        <w:t xml:space="preserve">Step </w:t>
      </w:r>
      <w:r>
        <w:rPr>
          <w:lang w:val="en-US"/>
        </w:rPr>
        <w:t>8</w:t>
      </w:r>
      <w:r w:rsidRPr="00772EA3">
        <w:rPr>
          <w:lang w:val="en-US"/>
        </w:rPr>
        <w:t xml:space="preserve"> </w:t>
      </w:r>
      <w:r w:rsidRPr="00772EA3">
        <w:rPr>
          <w:rFonts w:hint="eastAsia"/>
          <w:lang w:val="en-US"/>
        </w:rPr>
        <w:t xml:space="preserve">CAT12 </w:t>
      </w:r>
      <w:r w:rsidRPr="00772EA3">
        <w:rPr>
          <w:rFonts w:hint="eastAsia"/>
          <w:lang w:val="en-US"/>
        </w:rPr>
        <w:t>→</w:t>
      </w:r>
      <w:r w:rsidRPr="00772EA3">
        <w:rPr>
          <w:rFonts w:hint="eastAsia"/>
          <w:lang w:val="en-US"/>
        </w:rPr>
        <w:t xml:space="preserve"> Statistical Analysis </w:t>
      </w:r>
      <w:r w:rsidRPr="00772EA3">
        <w:rPr>
          <w:rFonts w:hint="eastAsia"/>
          <w:lang w:val="en-US"/>
        </w:rPr>
        <w:t>→</w:t>
      </w:r>
      <w:r w:rsidRPr="00772EA3">
        <w:rPr>
          <w:rFonts w:hint="eastAsia"/>
          <w:lang w:val="en-US"/>
        </w:rPr>
        <w:t xml:space="preserve"> Estimate TIV</w:t>
      </w:r>
      <w:bookmarkEnd w:id="40"/>
    </w:p>
    <w:p w14:paraId="40239CC0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31414BE4" w14:textId="3D6B1D75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023AEE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196A4AAD" wp14:editId="1DBF8E50">
            <wp:extent cx="5943600" cy="3385820"/>
            <wp:effectExtent l="0" t="0" r="0" b="508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DB3C" w14:textId="28BFA13B" w:rsidR="00405D15" w:rsidRDefault="00405D15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405D15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5B2C60A8" wp14:editId="5084E585">
            <wp:extent cx="5536565" cy="8229600"/>
            <wp:effectExtent l="0" t="0" r="635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2F9F" w14:textId="45C646FB" w:rsidR="00016BC1" w:rsidRDefault="00016BC1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016BC1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5F24187" wp14:editId="79083B48">
            <wp:extent cx="5943600" cy="6044565"/>
            <wp:effectExtent l="0" t="0" r="0" b="63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C1B" w14:textId="639FA87D" w:rsidR="006E5E8F" w:rsidRDefault="006E5E8F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这里只选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report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里的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cat_</w:t>
      </w:r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*.x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ml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，每个被试只有一个对应文件。</w:t>
      </w:r>
    </w:p>
    <w:p w14:paraId="4EC9EEB2" w14:textId="7A811EAA" w:rsidR="00B15009" w:rsidRDefault="00A747C8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A747C8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00D685A7" wp14:editId="769384B6">
            <wp:extent cx="5943600" cy="148971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3103" w14:textId="5AE095E0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48AA08FF" w14:textId="1BA36ECC" w:rsidR="002B69F0" w:rsidRPr="00FB73CF" w:rsidRDefault="00B15009" w:rsidP="002B69F0">
      <w:pPr>
        <w:rPr>
          <w:rFonts w:ascii="Times New Roman" w:eastAsia="Songti TC" w:hAnsi="Times New Roman" w:cs="Times New Roman"/>
          <w:b/>
          <w:bCs/>
          <w:color w:val="FF0000"/>
          <w:lang w:val="en-US"/>
        </w:rPr>
      </w:pPr>
      <w:r w:rsidRPr="00FB73CF">
        <w:rPr>
          <w:rFonts w:ascii="Times New Roman" w:eastAsia="Songti TC" w:hAnsi="Times New Roman" w:cs="Times New Roman" w:hint="eastAsia"/>
          <w:b/>
          <w:bCs/>
          <w:color w:val="FF0000"/>
          <w:lang w:val="en-US"/>
        </w:rPr>
        <w:lastRenderedPageBreak/>
        <w:t>生成的</w:t>
      </w:r>
      <w:r w:rsidRPr="00FB73CF">
        <w:rPr>
          <w:rFonts w:ascii="Times New Roman" w:eastAsia="Songti TC" w:hAnsi="Times New Roman" w:cs="Times New Roman"/>
          <w:b/>
          <w:bCs/>
          <w:color w:val="FF0000"/>
          <w:lang w:val="en-US"/>
        </w:rPr>
        <w:t>TIV.txt</w:t>
      </w:r>
      <w:r w:rsidRPr="00FB73CF">
        <w:rPr>
          <w:rFonts w:ascii="Times New Roman" w:eastAsia="Songti TC" w:hAnsi="Times New Roman" w:cs="Times New Roman" w:hint="eastAsia"/>
          <w:b/>
          <w:bCs/>
          <w:color w:val="FF0000"/>
          <w:lang w:val="en-US"/>
        </w:rPr>
        <w:t>会输出到</w:t>
      </w:r>
      <w:r w:rsidRPr="00FB73CF">
        <w:rPr>
          <w:rFonts w:ascii="Times New Roman" w:eastAsia="Songti TC" w:hAnsi="Times New Roman" w:cs="Times New Roman"/>
          <w:b/>
          <w:bCs/>
          <w:color w:val="FF0000"/>
          <w:lang w:val="en-US"/>
        </w:rPr>
        <w:t xml:space="preserve">cd </w:t>
      </w:r>
      <w:r w:rsidRPr="00FB73CF">
        <w:rPr>
          <w:rFonts w:ascii="Times New Roman" w:eastAsia="Songti TC" w:hAnsi="Times New Roman" w:cs="Times New Roman" w:hint="eastAsia"/>
          <w:b/>
          <w:bCs/>
          <w:color w:val="FF0000"/>
          <w:lang w:val="en-US"/>
        </w:rPr>
        <w:t>～下。最好把它移到</w:t>
      </w:r>
      <w:r w:rsidRPr="00FB73CF">
        <w:rPr>
          <w:rFonts w:ascii="Times New Roman" w:eastAsia="Songti TC" w:hAnsi="Times New Roman" w:cs="Times New Roman"/>
          <w:b/>
          <w:bCs/>
          <w:color w:val="FF0000"/>
          <w:lang w:val="en-US"/>
        </w:rPr>
        <w:t>VBM</w:t>
      </w:r>
      <w:r w:rsidRPr="00FB73CF">
        <w:rPr>
          <w:rFonts w:ascii="Times New Roman" w:eastAsia="Songti TC" w:hAnsi="Times New Roman" w:cs="Times New Roman" w:hint="eastAsia"/>
          <w:b/>
          <w:bCs/>
          <w:color w:val="FF0000"/>
          <w:lang w:val="en-US"/>
        </w:rPr>
        <w:t>文件夹里。</w:t>
      </w:r>
    </w:p>
    <w:p w14:paraId="3E27EE5C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1CF02374" w14:textId="3A72460F" w:rsidR="002B69F0" w:rsidRDefault="002B69F0" w:rsidP="002B69F0">
      <w:pPr>
        <w:pStyle w:val="Heading2"/>
        <w:rPr>
          <w:lang w:val="en-US"/>
        </w:rPr>
      </w:pPr>
      <w:bookmarkStart w:id="41" w:name="_Toc100674495"/>
      <w:r>
        <w:rPr>
          <w:lang w:val="en-US"/>
        </w:rPr>
        <w:t xml:space="preserve">Step 9 </w:t>
      </w:r>
      <w:r w:rsidRPr="00023AEE">
        <w:rPr>
          <w:rFonts w:hint="eastAsia"/>
          <w:lang w:val="en-US"/>
        </w:rPr>
        <w:t xml:space="preserve">CAT12 </w:t>
      </w:r>
      <w:r w:rsidRPr="00023AEE">
        <w:rPr>
          <w:rFonts w:hint="eastAsia"/>
          <w:lang w:val="en-US"/>
        </w:rPr>
        <w:t>→</w:t>
      </w:r>
      <w:r w:rsidRPr="00023AEE">
        <w:rPr>
          <w:rFonts w:hint="eastAsia"/>
          <w:lang w:val="en-US"/>
        </w:rPr>
        <w:t xml:space="preserve"> Check data quality </w:t>
      </w:r>
      <w:r w:rsidRPr="00023AEE">
        <w:rPr>
          <w:rFonts w:hint="eastAsia"/>
          <w:lang w:val="en-US"/>
        </w:rPr>
        <w:t>→</w:t>
      </w:r>
      <w:r w:rsidRPr="00023AEE">
        <w:rPr>
          <w:rFonts w:hint="eastAsia"/>
          <w:lang w:val="en-US"/>
        </w:rPr>
        <w:t xml:space="preserve"> Check </w:t>
      </w:r>
      <w:r w:rsidR="00F85BD6">
        <w:rPr>
          <w:rFonts w:hint="eastAsia"/>
          <w:lang w:val="en-US"/>
        </w:rPr>
        <w:t>sample</w:t>
      </w:r>
      <w:r w:rsidR="00F85BD6">
        <w:rPr>
          <w:lang w:val="en-US"/>
        </w:rPr>
        <w:t xml:space="preserve"> </w:t>
      </w:r>
      <w:r w:rsidR="00F85BD6">
        <w:rPr>
          <w:rFonts w:hint="eastAsia"/>
          <w:lang w:val="en-US"/>
        </w:rPr>
        <w:t>homogeneity</w:t>
      </w:r>
      <w:r w:rsidRPr="00023AEE">
        <w:rPr>
          <w:rFonts w:hint="eastAsia"/>
          <w:lang w:val="en-US"/>
        </w:rPr>
        <w:t xml:space="preserve"> </w:t>
      </w:r>
      <w:r w:rsidRPr="00023AEE">
        <w:rPr>
          <w:rFonts w:hint="eastAsia"/>
          <w:lang w:val="en-US"/>
        </w:rPr>
        <w:t>→</w:t>
      </w:r>
      <w:r w:rsidRPr="00023AEE">
        <w:rPr>
          <w:rFonts w:hint="eastAsia"/>
          <w:lang w:val="en-US"/>
        </w:rPr>
        <w:t xml:space="preserve"> VBM data </w:t>
      </w:r>
      <w:bookmarkEnd w:id="41"/>
    </w:p>
    <w:p w14:paraId="438CDF6C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0E641A9D" w14:textId="468264C1" w:rsidR="002B69F0" w:rsidRDefault="00104E83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104E83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0211E099" wp14:editId="574A0747">
            <wp:extent cx="5943600" cy="2384425"/>
            <wp:effectExtent l="0" t="0" r="0" b="317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AD7C" w14:textId="284CD45B" w:rsidR="002B69F0" w:rsidRDefault="002B69F0" w:rsidP="00A75B69">
      <w:pPr>
        <w:ind w:left="720"/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856B23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42298EFC" wp14:editId="1B775DF8">
            <wp:extent cx="4979131" cy="3648703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09842" cy="367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D58" w14:textId="0E6E5E94" w:rsidR="00F85BD6" w:rsidRDefault="00F85BD6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F85BD6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3B2F164D" wp14:editId="18776D34">
            <wp:extent cx="5612130" cy="8229600"/>
            <wp:effectExtent l="0" t="0" r="1270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859" w14:textId="78E8B383" w:rsidR="002B69F0" w:rsidRDefault="005E1588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5E1588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548178A8" wp14:editId="303BCC5A">
            <wp:extent cx="5943600" cy="1965325"/>
            <wp:effectExtent l="0" t="0" r="0" b="317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FA38" w14:textId="7F314065" w:rsidR="005828B0" w:rsidRDefault="005828B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5828B0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^mwp1</w:t>
      </w:r>
      <w:r w:rsidR="00A76F2B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*</w:t>
      </w:r>
      <w:r w:rsidRPr="005828B0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.</w:t>
      </w:r>
      <w:proofErr w:type="spellStart"/>
      <w:r w:rsidRPr="005828B0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nii</w:t>
      </w:r>
      <w:proofErr w:type="spellEnd"/>
      <w:r w:rsidRPr="005828B0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*</w:t>
      </w:r>
      <w:r w:rsidR="00885414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 xml:space="preserve">  </w:t>
      </w:r>
      <w:r w:rsidR="0088541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（每个被试对应只有一个</w:t>
      </w:r>
      <w:r w:rsidR="0088541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mwp</w:t>
      </w:r>
      <w:r w:rsidR="00885414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1*</w:t>
      </w:r>
      <w:r w:rsidR="0088541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文件）</w:t>
      </w:r>
    </w:p>
    <w:p w14:paraId="6F3559CE" w14:textId="26E85FAB" w:rsidR="005828B0" w:rsidRDefault="005828B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^cat_</w:t>
      </w:r>
      <w:r w:rsidR="00A76F2B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*</w:t>
      </w:r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.xml</w:t>
      </w:r>
    </w:p>
    <w:p w14:paraId="0FA32723" w14:textId="30A19499" w:rsidR="00B15009" w:rsidRDefault="00B15009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41CE6D26" w14:textId="17766F13" w:rsidR="00446E92" w:rsidRDefault="00446E92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输出类似于下面这个图，打开</w:t>
      </w:r>
      <w:proofErr w:type="spellStart"/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fsleyes</w:t>
      </w:r>
      <w:proofErr w:type="spellEnd"/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查看异常数据的图像：</w:t>
      </w:r>
    </w:p>
    <w:p w14:paraId="050EF976" w14:textId="592A7BD0" w:rsidR="008C3E49" w:rsidRDefault="008C3E49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8C3E49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41E0A104" wp14:editId="55E54F92">
            <wp:extent cx="5943600" cy="4163060"/>
            <wp:effectExtent l="0" t="0" r="0" b="254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CA5B" w14:textId="6849F221" w:rsidR="008C3E49" w:rsidRDefault="00B359F7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B359F7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0F6F1CFD" wp14:editId="70804774">
            <wp:extent cx="5943600" cy="3544570"/>
            <wp:effectExtent l="0" t="0" r="0" b="0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B3A2" w14:textId="77777777" w:rsidR="005E1588" w:rsidRDefault="005E1588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7FF90AE2" w14:textId="038EA9C9" w:rsidR="0030120E" w:rsidRDefault="0030120E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1C6BF27F" w14:textId="39409D37" w:rsidR="00A81BAB" w:rsidRDefault="001526AC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直接在终端里输入：</w:t>
      </w:r>
      <w:proofErr w:type="spellStart"/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fsleyes</w:t>
      </w:r>
      <w:proofErr w:type="spellEnd"/>
    </w:p>
    <w:p w14:paraId="16E2F39A" w14:textId="77134AB7" w:rsidR="0030120E" w:rsidRDefault="0030120E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30120E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3A265354" wp14:editId="36E36DA6">
            <wp:extent cx="5943600" cy="3714750"/>
            <wp:effectExtent l="0" t="0" r="0" b="635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7331" w14:textId="55B2B8B1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330099D8" w14:textId="677277B4" w:rsidR="00817820" w:rsidRDefault="0081782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44F60BAC" w14:textId="61BB90BD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59B7C85C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1BA267E7" w14:textId="0AD8DEB3" w:rsidR="002B69F0" w:rsidRDefault="002B69F0" w:rsidP="002B69F0">
      <w:pPr>
        <w:pStyle w:val="Heading2"/>
        <w:rPr>
          <w:lang w:val="en-US"/>
        </w:rPr>
      </w:pPr>
      <w:bookmarkStart w:id="42" w:name="_Toc100674496"/>
      <w:r>
        <w:rPr>
          <w:lang w:val="en-US"/>
        </w:rPr>
        <w:t>Step 10 Smooth</w:t>
      </w:r>
      <w:bookmarkEnd w:id="42"/>
      <w:r>
        <w:rPr>
          <w:lang w:val="en-US"/>
        </w:rPr>
        <w:t xml:space="preserve"> </w:t>
      </w:r>
    </w:p>
    <w:p w14:paraId="4078CFF3" w14:textId="6777CC37" w:rsidR="002B69F0" w:rsidRDefault="002B69F0" w:rsidP="002B69F0">
      <w:pPr>
        <w:rPr>
          <w:ins w:id="43" w:author="Microsoft Office User" w:date="2022-07-19T15:18:00Z"/>
          <w:rFonts w:ascii="Times New Roman" w:eastAsia="Songti TC" w:hAnsi="Times New Roman" w:cs="Times New Roman"/>
          <w:color w:val="000000" w:themeColor="text1"/>
          <w:lang w:val="en-US"/>
        </w:rPr>
      </w:pPr>
      <w:r w:rsidRPr="009803CC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0DDBFEA4" wp14:editId="4BC496A5">
            <wp:extent cx="5943600" cy="2842260"/>
            <wp:effectExtent l="0" t="0" r="0" b="254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4CFE" w14:textId="17AB8486" w:rsidR="00A57319" w:rsidRDefault="00A57319" w:rsidP="00A57319">
      <w:pPr>
        <w:pStyle w:val="ListParagraph"/>
        <w:numPr>
          <w:ilvl w:val="0"/>
          <w:numId w:val="6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A57319">
        <w:rPr>
          <w:rFonts w:ascii="Times New Roman" w:eastAsia="Songti TC" w:hAnsi="Times New Roman" w:cs="Times New Roman"/>
          <w:color w:val="FF0000"/>
          <w:lang w:val="en-US"/>
        </w:rPr>
        <w:t>mwp2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files are the modulated normalized white matter segments. </w:t>
      </w:r>
    </w:p>
    <w:p w14:paraId="2A07C2C0" w14:textId="4001A9CA" w:rsidR="00A57319" w:rsidRPr="00A57319" w:rsidRDefault="00A57319" w:rsidP="00A57319">
      <w:pPr>
        <w:pStyle w:val="ListParagraph"/>
        <w:numPr>
          <w:ilvl w:val="0"/>
          <w:numId w:val="6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A57319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if we smoothed mwp2 files, then we will see </w:t>
      </w:r>
      <w:r w:rsidRPr="00A57319">
        <w:rPr>
          <w:rFonts w:ascii="Times New Roman" w:eastAsia="Songti TC" w:hAnsi="Times New Roman" w:cs="Times New Roman"/>
          <w:color w:val="FF0000"/>
          <w:lang w:val="en-US"/>
        </w:rPr>
        <w:t xml:space="preserve">swmp2 </w:t>
      </w:r>
      <w:r w:rsidRPr="00A57319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flies in the final output of each </w:t>
      </w:r>
      <w:proofErr w:type="gramStart"/>
      <w:r w:rsidRPr="00A57319">
        <w:rPr>
          <w:rFonts w:ascii="Times New Roman" w:eastAsia="Songti TC" w:hAnsi="Times New Roman" w:cs="Times New Roman"/>
          <w:color w:val="000000" w:themeColor="text1"/>
          <w:lang w:val="en-US"/>
        </w:rPr>
        <w:t>subjects</w:t>
      </w:r>
      <w:proofErr w:type="gramEnd"/>
    </w:p>
    <w:p w14:paraId="7771B4EA" w14:textId="5BAE0D10" w:rsidR="00A57319" w:rsidRPr="00A57319" w:rsidRDefault="00A57319" w:rsidP="00A57319">
      <w:pPr>
        <w:pStyle w:val="ListParagraph"/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30A62BA" w14:textId="2F5C0B89" w:rsidR="007748D8" w:rsidRDefault="007748D8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7748D8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74615BE1" wp14:editId="3F3B2422">
            <wp:extent cx="5943600" cy="4765675"/>
            <wp:effectExtent l="0" t="0" r="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4D74" w14:textId="77777777" w:rsidR="007748D8" w:rsidRDefault="007748D8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75CE7E9B" w14:textId="7BA744E1" w:rsidR="002B69F0" w:rsidRDefault="001E26ED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1E26ED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0FD8241" wp14:editId="6E8C752B">
            <wp:extent cx="5943600" cy="2490470"/>
            <wp:effectExtent l="0" t="0" r="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0517" w14:textId="53966E4B" w:rsidR="008B49BB" w:rsidRDefault="008B49BB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^mwp1</w:t>
      </w:r>
      <w:r w:rsidR="00A81BAB">
        <w:rPr>
          <w:rFonts w:ascii="Times New Roman" w:eastAsia="Songti TC" w:hAnsi="Times New Roman" w:cs="Times New Roman"/>
          <w:color w:val="000000" w:themeColor="text1"/>
          <w:lang w:val="en-US"/>
        </w:rPr>
        <w:t>*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.</w:t>
      </w: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nii</w:t>
      </w:r>
      <w:proofErr w:type="spellEnd"/>
      <w:r w:rsidR="00A81BAB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</w:p>
    <w:p w14:paraId="040E1376" w14:textId="36398433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7916E2B" w14:textId="77777777" w:rsidR="002B69F0" w:rsidRPr="00AC19CE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724B4473" w14:textId="75EAC06C" w:rsidR="004F2800" w:rsidRDefault="004F2800" w:rsidP="004F280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lastRenderedPageBreak/>
        <w:t>最后每个被试生成文件：</w:t>
      </w:r>
    </w:p>
    <w:p w14:paraId="4C8DD96D" w14:textId="2B78690F" w:rsidR="004F2800" w:rsidRPr="00AC19CE" w:rsidRDefault="001E26ED" w:rsidP="004F280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1E26ED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60C8D0E5" wp14:editId="407BC60C">
            <wp:extent cx="5943600" cy="4362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26AB" w14:textId="77777777" w:rsidR="00B3656B" w:rsidRDefault="00B3656B">
      <w:pPr>
        <w:rPr>
          <w:sz w:val="36"/>
          <w:szCs w:val="36"/>
        </w:rPr>
      </w:pPr>
    </w:p>
    <w:p w14:paraId="0A9EA3FE" w14:textId="77777777" w:rsidR="00B3656B" w:rsidRPr="00A57319" w:rsidRDefault="00B3656B">
      <w:pPr>
        <w:rPr>
          <w:rFonts w:ascii="Times New Roman" w:eastAsia="Songti TC" w:hAnsi="Times New Roman" w:cs="Times New Roman"/>
          <w:rPrChange w:id="44" w:author="Microsoft Office User" w:date="2022-07-19T15:20:00Z">
            <w:rPr>
              <w:sz w:val="36"/>
              <w:szCs w:val="36"/>
            </w:rPr>
          </w:rPrChange>
        </w:rPr>
      </w:pPr>
      <w:r w:rsidRPr="00A57319">
        <w:rPr>
          <w:rFonts w:ascii="Times New Roman" w:eastAsia="Songti TC" w:hAnsi="Times New Roman" w:cs="Times New Roman" w:hint="eastAsia"/>
          <w:rPrChange w:id="45" w:author="Microsoft Office User" w:date="2022-07-19T15:20:00Z">
            <w:rPr>
              <w:rFonts w:hint="eastAsia"/>
              <w:sz w:val="36"/>
              <w:szCs w:val="36"/>
            </w:rPr>
          </w:rPrChange>
        </w:rPr>
        <w:t>文件查看方式：</w:t>
      </w:r>
    </w:p>
    <w:p w14:paraId="04A2F9F6" w14:textId="214F15CE" w:rsidR="00B3656B" w:rsidRPr="00A57319" w:rsidRDefault="00B3656B" w:rsidP="00B3656B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  <w:rPrChange w:id="46" w:author="Microsoft Office User" w:date="2022-07-19T15:20:00Z">
            <w:rPr>
              <w:sz w:val="36"/>
              <w:szCs w:val="36"/>
              <w:lang w:val="en-US"/>
            </w:rPr>
          </w:rPrChange>
        </w:rPr>
      </w:pPr>
      <w:r w:rsidRPr="00A57319">
        <w:rPr>
          <w:rFonts w:ascii="Times New Roman" w:eastAsia="Songti TC" w:hAnsi="Times New Roman" w:cs="Times New Roman"/>
          <w:lang w:val="en-US"/>
          <w:rPrChange w:id="47" w:author="Microsoft Office User" w:date="2022-07-19T15:20:00Z">
            <w:rPr>
              <w:sz w:val="36"/>
              <w:szCs w:val="36"/>
              <w:lang w:val="en-US"/>
            </w:rPr>
          </w:rPrChange>
        </w:rPr>
        <w:t>ls</w:t>
      </w:r>
    </w:p>
    <w:p w14:paraId="7D1D9E82" w14:textId="03BEB466" w:rsidR="00B3656B" w:rsidRPr="00A57319" w:rsidRDefault="00B3656B" w:rsidP="00B3656B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  <w:rPrChange w:id="48" w:author="Microsoft Office User" w:date="2022-07-19T15:20:00Z">
            <w:rPr>
              <w:sz w:val="36"/>
              <w:szCs w:val="36"/>
              <w:lang w:val="en-US"/>
            </w:rPr>
          </w:rPrChange>
        </w:rPr>
      </w:pPr>
      <w:r w:rsidRPr="00A57319">
        <w:rPr>
          <w:rFonts w:ascii="Times New Roman" w:eastAsia="Songti TC" w:hAnsi="Times New Roman" w:cs="Times New Roman"/>
          <w:lang w:val="en-US"/>
          <w:rPrChange w:id="49" w:author="Microsoft Office User" w:date="2022-07-19T15:20:00Z">
            <w:rPr>
              <w:sz w:val="36"/>
              <w:szCs w:val="36"/>
              <w:lang w:val="en-US"/>
            </w:rPr>
          </w:rPrChange>
        </w:rPr>
        <w:t>ls *</w:t>
      </w:r>
    </w:p>
    <w:p w14:paraId="0ADF9674" w14:textId="36A4147A" w:rsidR="00B3656B" w:rsidRPr="00A57319" w:rsidRDefault="00B3656B" w:rsidP="00B3656B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  <w:rPrChange w:id="50" w:author="Microsoft Office User" w:date="2022-07-19T15:20:00Z">
            <w:rPr>
              <w:sz w:val="36"/>
              <w:szCs w:val="36"/>
              <w:lang w:val="en-US"/>
            </w:rPr>
          </w:rPrChange>
        </w:rPr>
      </w:pPr>
      <w:r w:rsidRPr="00A57319">
        <w:rPr>
          <w:rFonts w:ascii="Times New Roman" w:eastAsia="Songti TC" w:hAnsi="Times New Roman" w:cs="Times New Roman"/>
          <w:lang w:val="en-US"/>
          <w:rPrChange w:id="51" w:author="Microsoft Office User" w:date="2022-07-19T15:20:00Z">
            <w:rPr>
              <w:sz w:val="36"/>
              <w:szCs w:val="36"/>
              <w:lang w:val="en-US"/>
            </w:rPr>
          </w:rPrChange>
        </w:rPr>
        <w:t>ls */*</w:t>
      </w:r>
    </w:p>
    <w:p w14:paraId="21F8F4FA" w14:textId="77777777" w:rsidR="00A57319" w:rsidRDefault="00B3656B" w:rsidP="00B3656B">
      <w:pPr>
        <w:rPr>
          <w:ins w:id="52" w:author="Microsoft Office User" w:date="2022-07-19T15:18:00Z"/>
          <w:sz w:val="36"/>
          <w:szCs w:val="36"/>
        </w:rPr>
      </w:pPr>
      <w:r w:rsidRPr="00B3656B">
        <w:rPr>
          <w:noProof/>
        </w:rPr>
        <w:drawing>
          <wp:inline distT="0" distB="0" distL="0" distR="0" wp14:anchorId="213DE43D" wp14:editId="7F676D21">
            <wp:extent cx="5943600" cy="885190"/>
            <wp:effectExtent l="0" t="0" r="0" b="381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0762" w14:textId="77777777" w:rsidR="00A57319" w:rsidRDefault="00A57319" w:rsidP="00B3656B">
      <w:pPr>
        <w:rPr>
          <w:ins w:id="53" w:author="Microsoft Office User" w:date="2022-07-19T15:18:00Z"/>
          <w:sz w:val="36"/>
          <w:szCs w:val="36"/>
        </w:rPr>
      </w:pPr>
    </w:p>
    <w:p w14:paraId="47D2F8CB" w14:textId="77777777" w:rsidR="00A57319" w:rsidRDefault="00A57319" w:rsidP="00B3656B">
      <w:pPr>
        <w:rPr>
          <w:ins w:id="54" w:author="Microsoft Office User" w:date="2022-07-19T15:18:00Z"/>
          <w:sz w:val="36"/>
          <w:szCs w:val="36"/>
        </w:rPr>
      </w:pPr>
    </w:p>
    <w:p w14:paraId="09E9E57F" w14:textId="4F7A0940" w:rsidR="00C45183" w:rsidRPr="00C45183" w:rsidRDefault="00C45183" w:rsidP="00B3656B">
      <w:pPr>
        <w:rPr>
          <w:rFonts w:ascii="Songti TC" w:eastAsia="Songti TC" w:hAnsi="Songti TC"/>
          <w:sz w:val="36"/>
          <w:szCs w:val="36"/>
          <w:lang w:val="en-US"/>
        </w:rPr>
      </w:pPr>
      <w:bookmarkStart w:id="55" w:name="OLE_LINK42"/>
      <w:bookmarkStart w:id="56" w:name="OLE_LINK43"/>
      <w:r w:rsidRPr="00C45183">
        <w:rPr>
          <w:rFonts w:ascii="Songti TC" w:eastAsia="Songti TC" w:hAnsi="Songti TC" w:hint="eastAsia"/>
          <w:sz w:val="36"/>
          <w:szCs w:val="36"/>
          <w:lang w:val="en-US"/>
        </w:rPr>
        <w:t>到这里，</w:t>
      </w:r>
      <w:r w:rsidR="00957255">
        <w:rPr>
          <w:rFonts w:ascii="Songti TC" w:eastAsia="Songti TC" w:hAnsi="Songti TC" w:hint="eastAsia"/>
          <w:sz w:val="36"/>
          <w:szCs w:val="36"/>
          <w:lang w:val="en-US"/>
        </w:rPr>
        <w:t>CAT</w:t>
      </w:r>
      <w:r w:rsidR="00957255">
        <w:rPr>
          <w:rFonts w:ascii="Songti TC" w:eastAsia="Songti TC" w:hAnsi="Songti TC"/>
          <w:sz w:val="36"/>
          <w:szCs w:val="36"/>
          <w:lang w:val="en-US"/>
        </w:rPr>
        <w:t xml:space="preserve">12 </w:t>
      </w:r>
      <w:r w:rsidR="00957255">
        <w:rPr>
          <w:rFonts w:ascii="Songti TC" w:eastAsia="Songti TC" w:hAnsi="Songti TC" w:hint="eastAsia"/>
          <w:sz w:val="36"/>
          <w:szCs w:val="36"/>
          <w:lang w:val="en-US"/>
        </w:rPr>
        <w:t>里的</w:t>
      </w:r>
      <w:r w:rsidR="0090393C">
        <w:rPr>
          <w:rFonts w:ascii="Songti TC" w:eastAsia="Songti TC" w:hAnsi="Songti TC" w:hint="eastAsia"/>
          <w:sz w:val="36"/>
          <w:szCs w:val="36"/>
          <w:lang w:val="en-US"/>
        </w:rPr>
        <w:t>预处理</w:t>
      </w:r>
      <w:r w:rsidRPr="00C45183">
        <w:rPr>
          <w:rFonts w:ascii="Songti TC" w:eastAsia="Songti TC" w:hAnsi="Songti TC" w:hint="eastAsia"/>
          <w:sz w:val="36"/>
          <w:szCs w:val="36"/>
          <w:lang w:val="en-US"/>
        </w:rPr>
        <w:t>就做完啦！</w:t>
      </w:r>
    </w:p>
    <w:p w14:paraId="07DF50FC" w14:textId="1B901ED5" w:rsidR="00C45183" w:rsidRPr="00C45183" w:rsidRDefault="00C45183" w:rsidP="00B3656B">
      <w:pPr>
        <w:rPr>
          <w:rFonts w:ascii="Songti TC" w:eastAsia="Songti TC" w:hAnsi="Songti TC"/>
          <w:sz w:val="36"/>
          <w:szCs w:val="36"/>
          <w:lang w:val="en-US"/>
        </w:rPr>
      </w:pPr>
      <w:r w:rsidRPr="00C45183">
        <w:rPr>
          <w:rFonts w:ascii="Songti TC" w:eastAsia="Songti TC" w:hAnsi="Songti TC" w:hint="eastAsia"/>
          <w:sz w:val="36"/>
          <w:szCs w:val="36"/>
          <w:lang w:val="en-US"/>
        </w:rPr>
        <w:t>接下来需要在</w:t>
      </w:r>
      <w:proofErr w:type="spellStart"/>
      <w:r w:rsidRPr="00C45183">
        <w:rPr>
          <w:rFonts w:ascii="Songti TC" w:eastAsia="Songti TC" w:hAnsi="Songti TC" w:hint="eastAsia"/>
          <w:sz w:val="36"/>
          <w:szCs w:val="36"/>
          <w:lang w:val="en-US"/>
        </w:rPr>
        <w:t>Dpabi</w:t>
      </w:r>
      <w:proofErr w:type="spellEnd"/>
      <w:r w:rsidRPr="00C45183">
        <w:rPr>
          <w:rFonts w:ascii="Songti TC" w:eastAsia="Songti TC" w:hAnsi="Songti TC" w:hint="eastAsia"/>
          <w:sz w:val="36"/>
          <w:szCs w:val="36"/>
          <w:lang w:val="en-US"/>
        </w:rPr>
        <w:t>里面查看组分析的结果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,参考</w:t>
      </w:r>
      <w:proofErr w:type="spellStart"/>
      <w:r w:rsidR="001B733E">
        <w:rPr>
          <w:rFonts w:ascii="Songti TC" w:eastAsia="Songti TC" w:hAnsi="Songti TC" w:hint="eastAsia"/>
          <w:sz w:val="36"/>
          <w:szCs w:val="36"/>
          <w:lang w:val="en-US"/>
        </w:rPr>
        <w:t>D</w:t>
      </w:r>
      <w:r w:rsidR="001B733E">
        <w:rPr>
          <w:rFonts w:ascii="Songti TC" w:eastAsia="Songti TC" w:hAnsi="Songti TC"/>
          <w:sz w:val="36"/>
          <w:szCs w:val="36"/>
          <w:lang w:val="en-US"/>
        </w:rPr>
        <w:t>pabi</w:t>
      </w:r>
      <w:proofErr w:type="spellEnd"/>
      <w:r w:rsidR="001B733E">
        <w:rPr>
          <w:rFonts w:ascii="Songti TC" w:eastAsia="Songti TC" w:hAnsi="Songti TC"/>
          <w:sz w:val="36"/>
          <w:szCs w:val="36"/>
          <w:lang w:val="en-US"/>
        </w:rPr>
        <w:t>/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《</w:t>
      </w:r>
      <w:r w:rsidR="001B733E">
        <w:rPr>
          <w:rFonts w:ascii="Songti TC" w:eastAsia="Songti TC" w:hAnsi="Songti TC" w:hint="eastAsia"/>
          <w:sz w:val="36"/>
          <w:szCs w:val="36"/>
          <w:lang w:val="en-US"/>
        </w:rPr>
        <w:t>【</w:t>
      </w:r>
      <w:proofErr w:type="spellStart"/>
      <w:r w:rsidR="001B733E">
        <w:rPr>
          <w:rFonts w:ascii="Songti TC" w:eastAsia="Songti TC" w:hAnsi="Songti TC" w:hint="eastAsia"/>
          <w:sz w:val="36"/>
          <w:szCs w:val="36"/>
          <w:lang w:val="en-US"/>
        </w:rPr>
        <w:t>foshan</w:t>
      </w:r>
      <w:proofErr w:type="spellEnd"/>
      <w:r w:rsidR="001B733E">
        <w:rPr>
          <w:rFonts w:ascii="Songti TC" w:eastAsia="Songti TC" w:hAnsi="Songti TC" w:hint="eastAsia"/>
          <w:sz w:val="36"/>
          <w:szCs w:val="36"/>
          <w:lang w:val="en-US"/>
        </w:rPr>
        <w:t>】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Group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Analysis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in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proofErr w:type="spellStart"/>
      <w:r w:rsidR="00B861E6">
        <w:rPr>
          <w:rFonts w:ascii="Songti TC" w:eastAsia="Songti TC" w:hAnsi="Songti TC" w:hint="eastAsia"/>
          <w:sz w:val="36"/>
          <w:szCs w:val="36"/>
          <w:lang w:val="en-US"/>
        </w:rPr>
        <w:t>Dpabi</w:t>
      </w:r>
      <w:proofErr w:type="spellEnd"/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for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VBM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results》</w:t>
      </w:r>
      <w:r w:rsidRPr="00C45183">
        <w:rPr>
          <w:rFonts w:ascii="Songti TC" w:eastAsia="Songti TC" w:hAnsi="Songti TC" w:hint="eastAsia"/>
          <w:sz w:val="36"/>
          <w:szCs w:val="36"/>
          <w:lang w:val="en-US"/>
        </w:rPr>
        <w:t>。</w:t>
      </w:r>
    </w:p>
    <w:p w14:paraId="2CF7732F" w14:textId="58136CAD" w:rsidR="00470757" w:rsidRPr="00C45183" w:rsidRDefault="00C45183" w:rsidP="00B3656B">
      <w:pPr>
        <w:rPr>
          <w:sz w:val="36"/>
          <w:szCs w:val="36"/>
          <w:lang w:val="en-US"/>
        </w:rPr>
      </w:pPr>
      <w:r w:rsidRPr="00C45183">
        <w:rPr>
          <w:rFonts w:ascii="Songti TC" w:eastAsia="Songti TC" w:hAnsi="Songti TC" w:hint="eastAsia"/>
          <w:sz w:val="36"/>
          <w:szCs w:val="36"/>
          <w:lang w:val="en-US"/>
        </w:rPr>
        <w:t>然后，提取ROI信号（灰质体积或白质体积），再在R里面做行为与影像数据相关分析的散点图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，脚本参考‘</w:t>
      </w:r>
      <w:r w:rsidR="00B861E6" w:rsidRPr="00B861E6">
        <w:rPr>
          <w:rFonts w:ascii="Songti TC" w:eastAsia="Songti TC" w:hAnsi="Songti TC"/>
          <w:sz w:val="36"/>
          <w:szCs w:val="36"/>
          <w:lang w:val="en-US"/>
        </w:rPr>
        <w:t>/Users/</w:t>
      </w:r>
      <w:proofErr w:type="spellStart"/>
      <w:r w:rsidR="00B861E6" w:rsidRPr="00B861E6">
        <w:rPr>
          <w:rFonts w:ascii="Songti TC" w:eastAsia="Songti TC" w:hAnsi="Songti TC"/>
          <w:sz w:val="36"/>
          <w:szCs w:val="36"/>
          <w:lang w:val="en-US"/>
        </w:rPr>
        <w:t>sion_yx</w:t>
      </w:r>
      <w:proofErr w:type="spellEnd"/>
      <w:r w:rsidR="00B861E6" w:rsidRPr="00B861E6">
        <w:rPr>
          <w:rFonts w:ascii="Songti TC" w:eastAsia="Songti TC" w:hAnsi="Songti TC"/>
          <w:sz w:val="36"/>
          <w:szCs w:val="36"/>
          <w:lang w:val="en-US"/>
        </w:rPr>
        <w:t>/Documents/</w:t>
      </w:r>
      <w:proofErr w:type="spellStart"/>
      <w:r w:rsidR="00B861E6" w:rsidRPr="00B861E6">
        <w:rPr>
          <w:rFonts w:ascii="Songti TC" w:eastAsia="Songti TC" w:hAnsi="Songti TC"/>
          <w:sz w:val="36"/>
          <w:szCs w:val="36"/>
          <w:lang w:val="en-US"/>
        </w:rPr>
        <w:t>foshan</w:t>
      </w:r>
      <w:proofErr w:type="spellEnd"/>
      <w:r w:rsidR="00B861E6" w:rsidRPr="00B861E6">
        <w:rPr>
          <w:rFonts w:ascii="Songti TC" w:eastAsia="Songti TC" w:hAnsi="Songti TC"/>
          <w:sz w:val="36"/>
          <w:szCs w:val="36"/>
          <w:lang w:val="en-US"/>
        </w:rPr>
        <w:t>/</w:t>
      </w:r>
      <w:proofErr w:type="spellStart"/>
      <w:r w:rsidR="00B861E6" w:rsidRPr="00B861E6">
        <w:rPr>
          <w:rFonts w:ascii="Songti TC" w:eastAsia="Songti TC" w:hAnsi="Songti TC"/>
          <w:sz w:val="36"/>
          <w:szCs w:val="36"/>
          <w:lang w:val="en-US"/>
        </w:rPr>
        <w:t>stats_analysis</w:t>
      </w:r>
      <w:proofErr w:type="spellEnd"/>
      <w:r w:rsidR="00B861E6">
        <w:rPr>
          <w:rFonts w:ascii="Songti TC" w:eastAsia="Songti TC" w:hAnsi="Songti TC" w:hint="eastAsia"/>
          <w:sz w:val="36"/>
          <w:szCs w:val="36"/>
          <w:lang w:val="en-US"/>
        </w:rPr>
        <w:t>’里的‘</w:t>
      </w:r>
      <w:proofErr w:type="spellStart"/>
      <w:r w:rsidR="00D81BE0" w:rsidRPr="00D81BE0">
        <w:rPr>
          <w:rFonts w:ascii="Songti TC" w:eastAsia="Songti TC" w:hAnsi="Songti TC"/>
          <w:sz w:val="36"/>
          <w:szCs w:val="36"/>
          <w:lang w:val="en-US"/>
        </w:rPr>
        <w:t>cor_GMV&amp;WMV_Social</w:t>
      </w:r>
      <w:proofErr w:type="spellEnd"/>
      <w:r w:rsidR="00D81BE0" w:rsidRPr="00D81BE0">
        <w:rPr>
          <w:rFonts w:ascii="Songti TC" w:eastAsia="Songti TC" w:hAnsi="Songti TC"/>
          <w:sz w:val="36"/>
          <w:szCs w:val="36"/>
          <w:lang w:val="en-US"/>
        </w:rPr>
        <w:t>(VBM)</w:t>
      </w:r>
      <w:r w:rsidR="00D81BE0">
        <w:rPr>
          <w:rFonts w:ascii="Songti TC" w:eastAsia="Songti TC" w:hAnsi="Songti TC"/>
          <w:sz w:val="36"/>
          <w:szCs w:val="36"/>
          <w:lang w:val="en-US"/>
        </w:rPr>
        <w:t>.R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’</w:t>
      </w:r>
      <w:r w:rsidRPr="00C45183">
        <w:rPr>
          <w:rFonts w:ascii="Songti TC" w:eastAsia="Songti TC" w:hAnsi="Songti TC" w:hint="eastAsia"/>
          <w:sz w:val="36"/>
          <w:szCs w:val="36"/>
          <w:lang w:val="en-US"/>
        </w:rPr>
        <w:t>。</w:t>
      </w:r>
      <w:bookmarkEnd w:id="55"/>
      <w:bookmarkEnd w:id="56"/>
      <w:r w:rsidR="00470757" w:rsidRPr="00FB73CF">
        <w:rPr>
          <w:rFonts w:hint="eastAsia"/>
          <w:sz w:val="36"/>
          <w:szCs w:val="36"/>
        </w:rPr>
        <w:br w:type="page"/>
      </w:r>
    </w:p>
    <w:p w14:paraId="1313B4E7" w14:textId="1FEFBD5E" w:rsidR="00470757" w:rsidRDefault="00FF1874" w:rsidP="002B69F0">
      <w:pPr>
        <w:pStyle w:val="NoSpacing"/>
        <w:rPr>
          <w:sz w:val="36"/>
          <w:szCs w:val="36"/>
        </w:rPr>
      </w:pPr>
      <w:ins w:id="57" w:author="Microsoft Office User" w:date="2022-07-19T15:16:00Z">
        <w:r w:rsidRPr="00FF1874">
          <w:rPr>
            <w:sz w:val="36"/>
            <w:szCs w:val="36"/>
          </w:rPr>
          <w:lastRenderedPageBreak/>
          <w:t>Deformation-based morphometry (DBM)</w:t>
        </w:r>
      </w:ins>
      <w:r w:rsidR="00706988" w:rsidRPr="00706988">
        <w:rPr>
          <w:noProof/>
          <w:sz w:val="36"/>
          <w:szCs w:val="36"/>
        </w:rPr>
        <w:drawing>
          <wp:inline distT="0" distB="0" distL="0" distR="0" wp14:anchorId="444E4F0A" wp14:editId="488A7383">
            <wp:extent cx="5943600" cy="3035300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EB47" w14:textId="44BDC66C" w:rsidR="00470757" w:rsidRDefault="00706988" w:rsidP="002B69F0">
      <w:pPr>
        <w:pStyle w:val="NoSpacing"/>
        <w:rPr>
          <w:sz w:val="36"/>
          <w:szCs w:val="36"/>
          <w:lang w:val="en-US"/>
        </w:rPr>
      </w:pPr>
      <w:r w:rsidRPr="00706988">
        <w:rPr>
          <w:noProof/>
          <w:sz w:val="36"/>
          <w:szCs w:val="36"/>
          <w:lang w:val="en-US"/>
        </w:rPr>
        <w:drawing>
          <wp:inline distT="0" distB="0" distL="0" distR="0" wp14:anchorId="739CB1DB" wp14:editId="4DFB822D">
            <wp:extent cx="5943600" cy="2830195"/>
            <wp:effectExtent l="0" t="0" r="0" b="1905"/>
            <wp:docPr id="6" name="Picture 6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hape, rectang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016A" w14:textId="386E68B1" w:rsidR="00706988" w:rsidRDefault="00706988" w:rsidP="002B69F0">
      <w:pPr>
        <w:pStyle w:val="NoSpacing"/>
        <w:rPr>
          <w:sz w:val="36"/>
          <w:szCs w:val="36"/>
          <w:lang w:val="en-US"/>
        </w:rPr>
      </w:pPr>
      <w:r w:rsidRPr="00706988">
        <w:rPr>
          <w:noProof/>
          <w:sz w:val="36"/>
          <w:szCs w:val="36"/>
          <w:lang w:val="en-US"/>
        </w:rPr>
        <w:drawing>
          <wp:inline distT="0" distB="0" distL="0" distR="0" wp14:anchorId="7EB331E1" wp14:editId="79EBEE0E">
            <wp:extent cx="5943600" cy="205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AFD6" w14:textId="3F006E19" w:rsidR="008E6E66" w:rsidRDefault="008E6E6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5E02D465" w14:textId="5D6EF62C" w:rsidR="008E6E66" w:rsidRDefault="00FF1874" w:rsidP="002B69F0">
      <w:pPr>
        <w:pStyle w:val="NoSpacing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Surface</w:t>
      </w:r>
      <w:r w:rsidRPr="00FF1874">
        <w:rPr>
          <w:sz w:val="36"/>
          <w:szCs w:val="36"/>
          <w:lang w:val="en-US"/>
        </w:rPr>
        <w:t>-based morphometry (</w:t>
      </w:r>
      <w:r>
        <w:rPr>
          <w:sz w:val="36"/>
          <w:szCs w:val="36"/>
          <w:lang w:val="en-US"/>
        </w:rPr>
        <w:t>S</w:t>
      </w:r>
      <w:r w:rsidRPr="00FF1874">
        <w:rPr>
          <w:sz w:val="36"/>
          <w:szCs w:val="36"/>
          <w:lang w:val="en-US"/>
        </w:rPr>
        <w:t>BM)</w:t>
      </w:r>
      <w:r w:rsidR="008E6E66" w:rsidRPr="008E6E66">
        <w:rPr>
          <w:noProof/>
          <w:sz w:val="36"/>
          <w:szCs w:val="36"/>
          <w:lang w:val="en-US"/>
        </w:rPr>
        <w:drawing>
          <wp:inline distT="0" distB="0" distL="0" distR="0" wp14:anchorId="22DD4D64" wp14:editId="47ED5003">
            <wp:extent cx="5943600" cy="2442845"/>
            <wp:effectExtent l="0" t="0" r="0" b="0"/>
            <wp:docPr id="3" name="Picture 3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device, gaug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D151" w14:textId="178F56D1" w:rsidR="008E6E66" w:rsidRDefault="008E6E66" w:rsidP="002B69F0">
      <w:pPr>
        <w:pStyle w:val="NoSpacing"/>
        <w:rPr>
          <w:sz w:val="36"/>
          <w:szCs w:val="36"/>
          <w:lang w:val="en-US"/>
        </w:rPr>
      </w:pPr>
      <w:r w:rsidRPr="008E6E66">
        <w:rPr>
          <w:noProof/>
          <w:sz w:val="36"/>
          <w:szCs w:val="36"/>
          <w:lang w:val="en-US"/>
        </w:rPr>
        <w:drawing>
          <wp:inline distT="0" distB="0" distL="0" distR="0" wp14:anchorId="3C5C773E" wp14:editId="07C12404">
            <wp:extent cx="5943600" cy="2119630"/>
            <wp:effectExtent l="0" t="0" r="0" b="1270"/>
            <wp:docPr id="4" name="Picture 4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4D97" w14:textId="15A7E96D" w:rsidR="008E6E66" w:rsidRDefault="008E6E66" w:rsidP="002B69F0">
      <w:pPr>
        <w:pStyle w:val="NoSpacing"/>
        <w:rPr>
          <w:sz w:val="36"/>
          <w:szCs w:val="36"/>
          <w:lang w:val="en-US"/>
        </w:rPr>
      </w:pPr>
      <w:r w:rsidRPr="008E6E66">
        <w:rPr>
          <w:noProof/>
          <w:sz w:val="36"/>
          <w:szCs w:val="36"/>
          <w:lang w:val="en-US"/>
        </w:rPr>
        <w:drawing>
          <wp:inline distT="0" distB="0" distL="0" distR="0" wp14:anchorId="0A0294FD" wp14:editId="4A86FF66">
            <wp:extent cx="5943600" cy="1297940"/>
            <wp:effectExtent l="0" t="0" r="0" b="0"/>
            <wp:docPr id="5" name="Picture 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27E" w14:textId="0F187C14" w:rsidR="00345292" w:rsidRDefault="00345292" w:rsidP="002B69F0">
      <w:pPr>
        <w:pStyle w:val="NoSpacing"/>
        <w:rPr>
          <w:sz w:val="36"/>
          <w:szCs w:val="36"/>
          <w:lang w:val="en-US"/>
        </w:rPr>
      </w:pPr>
    </w:p>
    <w:p w14:paraId="395CC137" w14:textId="4C9EB2D1" w:rsidR="00345292" w:rsidRDefault="0034529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7F3ECDE5" w14:textId="3D3E8749" w:rsidR="00345292" w:rsidRDefault="00345292" w:rsidP="002B69F0">
      <w:pPr>
        <w:pStyle w:val="NoSpacing"/>
        <w:rPr>
          <w:sz w:val="36"/>
          <w:szCs w:val="36"/>
          <w:lang w:val="en-US"/>
        </w:rPr>
      </w:pPr>
      <w:r>
        <w:rPr>
          <w:rFonts w:hint="eastAsia"/>
          <w:sz w:val="36"/>
          <w:szCs w:val="36"/>
          <w:lang w:val="en-US"/>
        </w:rPr>
        <w:lastRenderedPageBreak/>
        <w:t>附录</w:t>
      </w:r>
      <w:r>
        <w:rPr>
          <w:rFonts w:hint="eastAsia"/>
          <w:sz w:val="36"/>
          <w:szCs w:val="36"/>
          <w:lang w:val="en-US"/>
        </w:rPr>
        <w:t>1</w:t>
      </w:r>
      <w:r>
        <w:rPr>
          <w:sz w:val="36"/>
          <w:szCs w:val="36"/>
          <w:lang w:val="en-US"/>
        </w:rPr>
        <w:t xml:space="preserve">. </w:t>
      </w:r>
      <w:proofErr w:type="spellStart"/>
      <w:r>
        <w:rPr>
          <w:sz w:val="36"/>
          <w:szCs w:val="36"/>
          <w:lang w:val="en-US"/>
        </w:rPr>
        <w:t>a</w:t>
      </w:r>
      <w:r>
        <w:rPr>
          <w:rFonts w:hint="eastAsia"/>
          <w:sz w:val="36"/>
          <w:szCs w:val="36"/>
          <w:lang w:val="en-US"/>
        </w:rPr>
        <w:t>uto</w:t>
      </w:r>
      <w:r>
        <w:rPr>
          <w:sz w:val="36"/>
          <w:szCs w:val="36"/>
          <w:lang w:val="en-US"/>
        </w:rPr>
        <w:t>_orient.m</w:t>
      </w:r>
      <w:proofErr w:type="spellEnd"/>
    </w:p>
    <w:p w14:paraId="4458538F" w14:textId="3E2EEAE4" w:rsidR="00345292" w:rsidRDefault="00345292" w:rsidP="002B69F0">
      <w:pPr>
        <w:pStyle w:val="NoSpacing"/>
        <w:rPr>
          <w:sz w:val="36"/>
          <w:szCs w:val="36"/>
          <w:lang w:val="en-US"/>
        </w:rPr>
      </w:pPr>
    </w:p>
    <w:p w14:paraId="45D14048" w14:textId="1F662438" w:rsidR="00345292" w:rsidRPr="00FD6F94" w:rsidRDefault="00146FD5" w:rsidP="00307581">
      <w:pPr>
        <w:pStyle w:val="NoSpacing"/>
        <w:numPr>
          <w:ilvl w:val="0"/>
          <w:numId w:val="14"/>
        </w:numPr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t>在</w:t>
      </w:r>
      <w:proofErr w:type="spellStart"/>
      <w:r w:rsidRPr="00FD6F94">
        <w:rPr>
          <w:rFonts w:ascii="Times New Roman" w:eastAsia="Songti TC" w:hAnsi="Times New Roman" w:cs="Times New Roman"/>
          <w:lang w:val="en-US"/>
        </w:rPr>
        <w:t>Matlab</w:t>
      </w:r>
      <w:proofErr w:type="spellEnd"/>
      <w:r w:rsidRPr="00FD6F94">
        <w:rPr>
          <w:rFonts w:ascii="Times New Roman" w:eastAsia="Songti TC" w:hAnsi="Times New Roman" w:cs="Times New Roman"/>
          <w:lang w:val="en-US"/>
        </w:rPr>
        <w:t xml:space="preserve"> -</w:t>
      </w:r>
      <w:proofErr w:type="spellStart"/>
      <w:r w:rsidRPr="00FD6F94">
        <w:rPr>
          <w:rFonts w:ascii="Times New Roman" w:eastAsia="Songti TC" w:hAnsi="Times New Roman" w:cs="Times New Roman"/>
          <w:lang w:val="en-US"/>
        </w:rPr>
        <w:t>nodesktop</w:t>
      </w:r>
      <w:proofErr w:type="spellEnd"/>
      <w:r w:rsidRPr="00FD6F94">
        <w:rPr>
          <w:rFonts w:ascii="Times New Roman" w:eastAsia="Songti TC" w:hAnsi="Times New Roman" w:cs="Times New Roman"/>
          <w:lang w:val="en-US"/>
        </w:rPr>
        <w:t xml:space="preserve"> </w:t>
      </w:r>
      <w:r w:rsidRPr="00FD6F94">
        <w:rPr>
          <w:rFonts w:ascii="Times New Roman" w:eastAsia="Songti TC" w:hAnsi="Times New Roman" w:cs="Times New Roman"/>
          <w:lang w:val="en-US"/>
        </w:rPr>
        <w:t>里运行</w:t>
      </w:r>
      <w:bookmarkStart w:id="58" w:name="OLE_LINK28"/>
      <w:bookmarkStart w:id="59" w:name="OLE_LINK29"/>
      <w:proofErr w:type="spellStart"/>
      <w:r w:rsidR="00345292" w:rsidRPr="00FD6F94">
        <w:rPr>
          <w:rFonts w:ascii="Times New Roman" w:eastAsia="Songti TC" w:hAnsi="Times New Roman" w:cs="Times New Roman"/>
          <w:lang w:val="en-US"/>
        </w:rPr>
        <w:t>auto_orient.m</w:t>
      </w:r>
      <w:bookmarkEnd w:id="58"/>
      <w:bookmarkEnd w:id="59"/>
      <w:proofErr w:type="spellEnd"/>
      <w:r w:rsidR="00AF66E6" w:rsidRPr="00FD6F94">
        <w:rPr>
          <w:rFonts w:ascii="Times New Roman" w:eastAsia="Songti TC" w:hAnsi="Times New Roman" w:cs="Times New Roman"/>
          <w:lang w:val="en-US"/>
        </w:rPr>
        <w:t>（为方便文件管理，建议与其他脚本放在同一文件夹下）</w:t>
      </w:r>
    </w:p>
    <w:p w14:paraId="153B01A2" w14:textId="3D7137CF" w:rsidR="00146FD5" w:rsidRPr="00FD6F94" w:rsidRDefault="00146FD5" w:rsidP="00146FD5">
      <w:pPr>
        <w:pStyle w:val="NoSpacing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FD6F94">
        <w:rPr>
          <w:rFonts w:ascii="Times New Roman" w:eastAsia="Songti TC" w:hAnsi="Times New Roman" w:cs="Times New Roman"/>
          <w:lang w:val="en-US"/>
        </w:rPr>
        <w:t>matlab</w:t>
      </w:r>
      <w:proofErr w:type="spellEnd"/>
      <w:r w:rsidRPr="00FD6F94">
        <w:rPr>
          <w:rFonts w:ascii="Times New Roman" w:eastAsia="Songti TC" w:hAnsi="Times New Roman" w:cs="Times New Roman"/>
          <w:lang w:val="en-US"/>
        </w:rPr>
        <w:t xml:space="preserve"> -</w:t>
      </w:r>
      <w:proofErr w:type="spellStart"/>
      <w:r w:rsidRPr="00FD6F94">
        <w:rPr>
          <w:rFonts w:ascii="Times New Roman" w:eastAsia="Songti TC" w:hAnsi="Times New Roman" w:cs="Times New Roman"/>
          <w:lang w:val="en-US"/>
        </w:rPr>
        <w:t>nodesktop</w:t>
      </w:r>
      <w:proofErr w:type="spellEnd"/>
    </w:p>
    <w:p w14:paraId="3B76E521" w14:textId="5110B537" w:rsidR="00146FD5" w:rsidRPr="00FD6F94" w:rsidRDefault="00146FD5" w:rsidP="00146FD5">
      <w:pPr>
        <w:pStyle w:val="NoSpacing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t>cd LD/Scripts/VBM</w:t>
      </w:r>
    </w:p>
    <w:p w14:paraId="0904E004" w14:textId="567422C8" w:rsidR="00146FD5" w:rsidRPr="00FD6F94" w:rsidRDefault="00146FD5" w:rsidP="00146FD5">
      <w:pPr>
        <w:pStyle w:val="NoSpacing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t xml:space="preserve">run </w:t>
      </w:r>
      <w:proofErr w:type="spellStart"/>
      <w:r w:rsidRPr="00FD6F94">
        <w:rPr>
          <w:rFonts w:ascii="Times New Roman" w:eastAsia="Songti TC" w:hAnsi="Times New Roman" w:cs="Times New Roman"/>
          <w:lang w:val="en-US"/>
        </w:rPr>
        <w:t>auto_orient.m</w:t>
      </w:r>
      <w:proofErr w:type="spellEnd"/>
    </w:p>
    <w:p w14:paraId="406740E0" w14:textId="77777777" w:rsidR="00146FD5" w:rsidRPr="00FD6F94" w:rsidRDefault="00146FD5" w:rsidP="00146FD5">
      <w:pPr>
        <w:pStyle w:val="NoSpacing"/>
        <w:ind w:left="1080"/>
        <w:rPr>
          <w:rFonts w:ascii="Times New Roman" w:eastAsia="Songti TC" w:hAnsi="Times New Roman" w:cs="Times New Roman"/>
          <w:lang w:val="en-US"/>
        </w:rPr>
      </w:pPr>
    </w:p>
    <w:p w14:paraId="0F6A67B0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function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auto_reorient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(p) </w:t>
      </w:r>
    </w:p>
    <w:p w14:paraId="001896D8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spmDir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=which('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'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  <w:proofErr w:type="gramEnd"/>
    </w:p>
    <w:p w14:paraId="4A5F9005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spmDir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spmDir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1:end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-5);</w:t>
      </w:r>
    </w:p>
    <w:p w14:paraId="4F24E875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tmpl</w:t>
      </w:r>
      <w:proofErr w:type="spellEnd"/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=[</w:t>
      </w:r>
      <w:proofErr w:type="spellStart"/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spmDir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'canonical/avg152T1.nii'];</w:t>
      </w:r>
    </w:p>
    <w:p w14:paraId="55F6B369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vg=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spm_vol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tmpl</w:t>
      </w:r>
      <w:proofErr w:type="spellEnd"/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  <w:proofErr w:type="gramEnd"/>
    </w:p>
    <w:p w14:paraId="744D93FD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proofErr w:type="spellStart"/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flags.regtype</w:t>
      </w:r>
      <w:proofErr w:type="spellEnd"/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='rigid';</w:t>
      </w:r>
    </w:p>
    <w:p w14:paraId="5F3350BC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p=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spm_select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inf,'image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'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  <w:proofErr w:type="gramEnd"/>
    </w:p>
    <w:p w14:paraId="4EAD3801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for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i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1:size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(p,1)</w:t>
      </w:r>
    </w:p>
    <w:p w14:paraId="664A53EE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f=</w:t>
      </w:r>
      <w:proofErr w:type="spellStart"/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strtrim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p(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i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,:));</w:t>
      </w:r>
    </w:p>
    <w:p w14:paraId="4C82BBEF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spm_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smooth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f,'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temp.nii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',[12 12 12]);</w:t>
      </w:r>
    </w:p>
    <w:p w14:paraId="4E709DEF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vf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spm_vol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('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temp.nii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'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  <w:proofErr w:type="gramEnd"/>
    </w:p>
    <w:p w14:paraId="5167B90F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[</w:t>
      </w:r>
      <w:proofErr w:type="spellStart"/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M,scal</w:t>
      </w:r>
      <w:proofErr w:type="spellEnd"/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] =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spm_affreg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vg,vf,flags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</w:p>
    <w:p w14:paraId="1333491F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M3=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M(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1:3,1:3);</w:t>
      </w:r>
    </w:p>
    <w:p w14:paraId="3188E77B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[u s 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v]=</w:t>
      </w:r>
      <w:proofErr w:type="spellStart"/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svd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(M3);</w:t>
      </w:r>
    </w:p>
    <w:p w14:paraId="6C251C84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M3=u*v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';</w:t>
      </w:r>
      <w:proofErr w:type="gramEnd"/>
    </w:p>
    <w:p w14:paraId="66C3F50D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M(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1:3,1:3)=M3;</w:t>
      </w:r>
    </w:p>
    <w:p w14:paraId="069CF2BB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N=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nifti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(f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  <w:proofErr w:type="gramEnd"/>
    </w:p>
    <w:p w14:paraId="4E189ED7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N.mat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=M*</w:t>
      </w:r>
      <w:proofErr w:type="spellStart"/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N.mat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;</w:t>
      </w:r>
      <w:proofErr w:type="gramEnd"/>
    </w:p>
    <w:p w14:paraId="21926CB5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create(N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  <w:proofErr w:type="gramEnd"/>
    </w:p>
    <w:p w14:paraId="096123FD" w14:textId="49F7CB45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end</w:t>
      </w:r>
    </w:p>
    <w:p w14:paraId="787C2B56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color w:val="000000"/>
          <w:lang w:val="en-US"/>
        </w:rPr>
      </w:pPr>
    </w:p>
    <w:p w14:paraId="5E3B3B96" w14:textId="704D46FC" w:rsidR="00345292" w:rsidRPr="00FD6F94" w:rsidRDefault="00146FD5" w:rsidP="002B69F0">
      <w:pPr>
        <w:pStyle w:val="NoSpacing"/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t>2</w:t>
      </w:r>
      <w:r w:rsidR="00345292" w:rsidRPr="00FD6F94">
        <w:rPr>
          <w:rFonts w:ascii="Times New Roman" w:eastAsia="Songti TC" w:hAnsi="Times New Roman" w:cs="Times New Roman"/>
          <w:lang w:val="en-US"/>
        </w:rPr>
        <w:t>）弹出</w:t>
      </w:r>
      <w:r w:rsidR="00345292" w:rsidRPr="00FD6F94">
        <w:rPr>
          <w:rFonts w:ascii="Times New Roman" w:eastAsia="Songti TC" w:hAnsi="Times New Roman" w:cs="Times New Roman"/>
          <w:lang w:val="en-US"/>
        </w:rPr>
        <w:t>SPM menu</w:t>
      </w:r>
      <w:r w:rsidR="00345292" w:rsidRPr="00FD6F94">
        <w:rPr>
          <w:rFonts w:ascii="Times New Roman" w:eastAsia="Songti TC" w:hAnsi="Times New Roman" w:cs="Times New Roman"/>
          <w:lang w:val="en-US"/>
        </w:rPr>
        <w:t>窗口，选择需要校正的</w:t>
      </w:r>
      <w:r w:rsidR="00345292" w:rsidRPr="00FD6F94">
        <w:rPr>
          <w:rFonts w:ascii="Times New Roman" w:eastAsia="Songti TC" w:hAnsi="Times New Roman" w:cs="Times New Roman"/>
          <w:lang w:val="en-US"/>
        </w:rPr>
        <w:t>*.</w:t>
      </w:r>
      <w:proofErr w:type="spellStart"/>
      <w:r w:rsidR="00345292" w:rsidRPr="00FD6F94">
        <w:rPr>
          <w:rFonts w:ascii="Times New Roman" w:eastAsia="Songti TC" w:hAnsi="Times New Roman" w:cs="Times New Roman"/>
          <w:lang w:val="en-US"/>
        </w:rPr>
        <w:t>nii</w:t>
      </w:r>
      <w:proofErr w:type="spellEnd"/>
      <w:r w:rsidR="00345292" w:rsidRPr="00FD6F94">
        <w:rPr>
          <w:rFonts w:ascii="Times New Roman" w:eastAsia="Songti TC" w:hAnsi="Times New Roman" w:cs="Times New Roman"/>
          <w:lang w:val="en-US"/>
        </w:rPr>
        <w:t xml:space="preserve"> </w:t>
      </w:r>
      <w:r w:rsidR="00345292" w:rsidRPr="00FD6F94">
        <w:rPr>
          <w:rFonts w:ascii="Times New Roman" w:eastAsia="Songti TC" w:hAnsi="Times New Roman" w:cs="Times New Roman"/>
          <w:lang w:val="en-US"/>
        </w:rPr>
        <w:t>图像。</w:t>
      </w:r>
    </w:p>
    <w:p w14:paraId="5B2687FE" w14:textId="06E2517C" w:rsidR="00345292" w:rsidRPr="00FD6F94" w:rsidRDefault="00345292" w:rsidP="002B69F0">
      <w:pPr>
        <w:pStyle w:val="NoSpacing"/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t xml:space="preserve">* </w:t>
      </w:r>
      <w:r w:rsidRPr="00FD6F94">
        <w:rPr>
          <w:rFonts w:ascii="Times New Roman" w:eastAsia="Songti TC" w:hAnsi="Times New Roman" w:cs="Times New Roman"/>
          <w:lang w:val="en-US"/>
        </w:rPr>
        <w:t>用时较长，建议一次不要选太多个被试的图像。</w:t>
      </w:r>
    </w:p>
    <w:p w14:paraId="335CBF0A" w14:textId="2BCCC2EF" w:rsidR="00345292" w:rsidRPr="00FD6F94" w:rsidRDefault="00345292" w:rsidP="002B69F0">
      <w:pPr>
        <w:pStyle w:val="NoSpacing"/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t xml:space="preserve">* </w:t>
      </w:r>
      <w:r w:rsidR="00AF66E6" w:rsidRPr="00FD6F94">
        <w:rPr>
          <w:rFonts w:ascii="Times New Roman" w:eastAsia="Songti TC" w:hAnsi="Times New Roman" w:cs="Times New Roman"/>
          <w:lang w:val="en-US"/>
        </w:rPr>
        <w:t>自动校正完后，需要再次打开</w:t>
      </w:r>
      <w:r w:rsidR="00AF66E6" w:rsidRPr="00FD6F94">
        <w:rPr>
          <w:rFonts w:ascii="Times New Roman" w:eastAsia="Songti TC" w:hAnsi="Times New Roman" w:cs="Times New Roman"/>
          <w:lang w:val="en-US"/>
        </w:rPr>
        <w:t xml:space="preserve">SPM menu-Display </w:t>
      </w:r>
      <w:r w:rsidR="00AF66E6" w:rsidRPr="00FD6F94">
        <w:rPr>
          <w:rFonts w:ascii="Times New Roman" w:eastAsia="Songti TC" w:hAnsi="Times New Roman" w:cs="Times New Roman"/>
          <w:lang w:val="en-US"/>
        </w:rPr>
        <w:t>查看图像校正结果，检查</w:t>
      </w:r>
      <w:r w:rsidR="00AF66E6" w:rsidRPr="00FD6F94">
        <w:rPr>
          <w:rFonts w:ascii="Times New Roman" w:eastAsia="Songti TC" w:hAnsi="Times New Roman" w:cs="Times New Roman"/>
          <w:lang w:val="en-US"/>
        </w:rPr>
        <w:t>AC-PC</w:t>
      </w:r>
      <w:r w:rsidR="00AF66E6" w:rsidRPr="00FD6F94">
        <w:rPr>
          <w:rFonts w:ascii="Times New Roman" w:eastAsia="Songti TC" w:hAnsi="Times New Roman" w:cs="Times New Roman"/>
          <w:lang w:val="en-US"/>
        </w:rPr>
        <w:t>是否处于同一水平线。</w:t>
      </w:r>
    </w:p>
    <w:p w14:paraId="695F1A52" w14:textId="66FB7807" w:rsidR="00F83C22" w:rsidRPr="00FD6F94" w:rsidRDefault="00F83C22">
      <w:pPr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br w:type="page"/>
      </w:r>
    </w:p>
    <w:p w14:paraId="58388CC4" w14:textId="300CC58F" w:rsidR="00AF66E6" w:rsidRDefault="00F83C22" w:rsidP="002B69F0">
      <w:pPr>
        <w:pStyle w:val="NoSpacing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lastRenderedPageBreak/>
        <w:t>附录2：Segment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Data</w:t>
      </w:r>
      <w:r>
        <w:rPr>
          <w:rFonts w:ascii="Songti TC" w:eastAsia="Songti TC" w:hAnsi="Songti TC" w:cs="Times New Roman"/>
          <w:color w:val="000000"/>
          <w:lang w:val="en-US"/>
        </w:rPr>
        <w:t>-</w:t>
      </w:r>
      <w:r>
        <w:rPr>
          <w:rFonts w:ascii="Songti TC" w:eastAsia="Songti TC" w:hAnsi="Songti TC" w:cs="Times New Roman" w:hint="eastAsia"/>
          <w:color w:val="000000"/>
          <w:lang w:val="en-US"/>
        </w:rPr>
        <w:t xml:space="preserve"> Script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version</w:t>
      </w:r>
    </w:p>
    <w:p w14:paraId="7503B977" w14:textId="2EA3FF2E" w:rsidR="00F83C22" w:rsidRDefault="00F83C22" w:rsidP="002B69F0">
      <w:pPr>
        <w:pStyle w:val="NoSpacing"/>
        <w:rPr>
          <w:rFonts w:ascii="Songti TC" w:eastAsia="Songti TC" w:hAnsi="Songti TC" w:cs="Times New Roman"/>
          <w:color w:val="000000"/>
          <w:lang w:val="en-US"/>
        </w:rPr>
      </w:pPr>
    </w:p>
    <w:p w14:paraId="5A679368" w14:textId="77777777" w:rsidR="00F83C22" w:rsidRPr="00081FA4" w:rsidRDefault="00F83C22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  <w:r w:rsidRPr="00081FA4">
        <w:rPr>
          <w:rFonts w:ascii="Songti TC" w:eastAsia="Songti TC" w:hAnsi="Songti TC" w:cs="Times New Roman"/>
          <w:b/>
          <w:bCs/>
          <w:color w:val="000000"/>
          <w:lang w:val="en-US"/>
        </w:rPr>
        <w:t>方法二：Terminal：screen -dm -S *** bash *batch.sh</w:t>
      </w:r>
    </w:p>
    <w:p w14:paraId="528EF231" w14:textId="187D59CA" w:rsidR="00F83C22" w:rsidRPr="00081FA4" w:rsidRDefault="00F83C22" w:rsidP="00F83C22">
      <w:pPr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/>
          <w:lang w:val="en-US"/>
        </w:rPr>
        <w:tab/>
        <w:t>在batch editor里选择完后，选择file</w:t>
      </w:r>
      <w:r w:rsidRPr="00081FA4">
        <w:rPr>
          <w:rFonts w:ascii="Songti TC" w:eastAsia="Songti TC" w:hAnsi="Songti TC" w:cs="Times New Roman"/>
          <w:color w:val="000000"/>
          <w:lang w:val="en-US"/>
        </w:rPr>
        <w:sym w:font="Wingdings" w:char="F0E0"/>
      </w:r>
      <w:r w:rsidRPr="00081FA4">
        <w:rPr>
          <w:rFonts w:ascii="Songti TC" w:eastAsia="Songti TC" w:hAnsi="Songti TC" w:cs="Times New Roman"/>
          <w:color w:val="000000"/>
          <w:lang w:val="en-US"/>
        </w:rPr>
        <w:t>save batch and script,创建脚本文件（*</w:t>
      </w:r>
      <w:proofErr w:type="spellStart"/>
      <w:r w:rsidR="00D71711">
        <w:rPr>
          <w:rFonts w:ascii="Songti TC" w:eastAsia="Songti TC" w:hAnsi="Songti TC" w:cs="Times New Roman" w:hint="eastAsia"/>
          <w:color w:val="000000"/>
          <w:lang w:val="en-US"/>
        </w:rPr>
        <w:t>job</w:t>
      </w:r>
      <w:r w:rsidRPr="00081FA4">
        <w:rPr>
          <w:rFonts w:ascii="Songti TC" w:eastAsia="Songti TC" w:hAnsi="Songti TC" w:cs="Times New Roman"/>
          <w:color w:val="000000"/>
          <w:lang w:val="en-US"/>
        </w:rPr>
        <w:t>.m</w:t>
      </w:r>
      <w:proofErr w:type="spellEnd"/>
      <w:r w:rsidRPr="00081FA4">
        <w:rPr>
          <w:rFonts w:ascii="Songti TC" w:eastAsia="Songti TC" w:hAnsi="Songti TC" w:cs="Times New Roman"/>
          <w:color w:val="000000"/>
          <w:lang w:val="en-US"/>
        </w:rPr>
        <w:t>），在Terminal中对*.m文件的内容编辑为一个function。再创建*_batch.sh文件，在terminal中直接bash此文件，确保文件可正常运行后，再用screen……bash在后台运行次文件。</w:t>
      </w:r>
    </w:p>
    <w:p w14:paraId="50EE33D7" w14:textId="77777777" w:rsidR="00F83C22" w:rsidRPr="00081FA4" w:rsidRDefault="00F83C22" w:rsidP="00F83C22">
      <w:pPr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/>
          <w:lang w:val="en-US"/>
        </w:rPr>
        <w:t xml:space="preserve"> </w:t>
      </w:r>
      <w:r w:rsidRPr="00081FA4">
        <w:rPr>
          <w:rFonts w:ascii="Songti TC" w:eastAsia="Songti TC" w:hAnsi="Songti TC" w:cs="Times New Roman"/>
          <w:color w:val="000000"/>
          <w:lang w:val="en-US"/>
        </w:rPr>
        <w:tab/>
        <w:t>这个方法的优点是不用担心关闭电脑后程序停止，也不会有窗口不时弹出而影响电脑做其他工作，缺点是程序中断时难以及时发现。</w:t>
      </w:r>
    </w:p>
    <w:p w14:paraId="33B0C46D" w14:textId="77777777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5D47AA7A" w14:textId="13FD3259" w:rsidR="00F83C22" w:rsidRPr="00F857EF" w:rsidRDefault="00F857EF" w:rsidP="00F857EF">
      <w:pPr>
        <w:pStyle w:val="ListParagraph"/>
        <w:numPr>
          <w:ilvl w:val="0"/>
          <w:numId w:val="12"/>
        </w:numPr>
        <w:rPr>
          <w:rFonts w:ascii="Songti TC" w:eastAsia="Songti TC" w:hAnsi="Songti TC" w:cs="Times New Roman"/>
          <w:color w:val="000000"/>
          <w:lang w:val="en-US"/>
        </w:rPr>
      </w:pPr>
      <w:r w:rsidRPr="00F857EF">
        <w:rPr>
          <w:rFonts w:ascii="Songti TC" w:eastAsia="Songti TC" w:hAnsi="Songti TC" w:cs="Times New Roman"/>
          <w:color w:val="000000"/>
          <w:lang w:val="en-US"/>
        </w:rPr>
        <w:t xml:space="preserve">*.m </w:t>
      </w:r>
      <w:r w:rsidRPr="00F857EF">
        <w:rPr>
          <w:rFonts w:ascii="Songti TC" w:eastAsia="Songti TC" w:hAnsi="Songti TC" w:cs="Times New Roman" w:hint="eastAsia"/>
          <w:color w:val="000000"/>
          <w:lang w:val="en-US"/>
        </w:rPr>
        <w:t>文件：</w:t>
      </w:r>
    </w:p>
    <w:p w14:paraId="7037FFEC" w14:textId="58C1550E" w:rsidR="00D71711" w:rsidRDefault="00D71711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对save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batch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and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script后的*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job</w:t>
      </w:r>
      <w:r>
        <w:rPr>
          <w:rFonts w:ascii="Songti TC" w:eastAsia="Songti TC" w:hAnsi="Songti TC" w:cs="Times New Roman"/>
          <w:color w:val="000000"/>
          <w:lang w:val="en-US"/>
        </w:rPr>
        <w:t>.m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文件进行编辑：</w:t>
      </w:r>
    </w:p>
    <w:p w14:paraId="06A1D2F6" w14:textId="77777777" w:rsidR="00854F67" w:rsidRDefault="00854F67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21AFCEBB" w14:textId="1AECB9D5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在前后分别加上：</w:t>
      </w:r>
    </w:p>
    <w:p w14:paraId="1C47EEB1" w14:textId="167A96CB" w:rsidR="00F857EF" w:rsidRPr="00D71711" w:rsidRDefault="00F857EF" w:rsidP="00F83C22">
      <w:pPr>
        <w:rPr>
          <w:rFonts w:ascii="Songti TC" w:eastAsia="Songti TC" w:hAnsi="Songti TC" w:cs="Times New Roman"/>
          <w:color w:val="FF0000"/>
          <w:lang w:val="en-US"/>
        </w:rPr>
      </w:pPr>
      <w:r w:rsidRPr="00F857EF">
        <w:rPr>
          <w:rFonts w:ascii="Songti TC" w:eastAsia="Songti TC" w:hAnsi="Songti TC" w:cs="Times New Roman" w:hint="eastAsia"/>
          <w:b/>
          <w:bCs/>
          <w:i/>
          <w:iCs/>
          <w:color w:val="000000"/>
          <w:lang w:val="en-US"/>
        </w:rPr>
        <w:t>function</w:t>
      </w:r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 xml:space="preserve"> </w:t>
      </w:r>
      <w:proofErr w:type="spellStart"/>
      <w:r w:rsidRPr="00F857EF">
        <w:rPr>
          <w:rFonts w:ascii="Songti TC" w:eastAsia="Songti TC" w:hAnsi="Songti TC" w:cs="Times New Roman" w:hint="eastAsia"/>
          <w:b/>
          <w:bCs/>
          <w:i/>
          <w:iCs/>
          <w:color w:val="000000"/>
          <w:lang w:val="en-US"/>
        </w:rPr>
        <w:t>runSeg</w:t>
      </w:r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_LD</w:t>
      </w:r>
      <w:proofErr w:type="spellEnd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 xml:space="preserve">(subj)      </w:t>
      </w:r>
      <w:r>
        <w:rPr>
          <w:rFonts w:ascii="Songti TC" w:eastAsia="Songti TC" w:hAnsi="Songti TC" w:cs="Times New Roman" w:hint="eastAsia"/>
          <w:color w:val="000000"/>
          <w:lang w:val="en-US"/>
        </w:rPr>
        <w:t>———</w:t>
      </w:r>
      <w:r w:rsidRPr="00D71711">
        <w:rPr>
          <w:rFonts w:ascii="Songti TC" w:eastAsia="Songti TC" w:hAnsi="Songti TC" w:cs="Times New Roman" w:hint="eastAsia"/>
          <w:color w:val="FF0000"/>
          <w:lang w:val="en-US"/>
        </w:rPr>
        <w:t>函数名自定义，但必须与此文件文件名一致。</w:t>
      </w:r>
    </w:p>
    <w:p w14:paraId="77F79F51" w14:textId="3A28E047" w:rsidR="00F857EF" w:rsidRDefault="00D71711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将第一行</w:t>
      </w:r>
      <w:r>
        <w:rPr>
          <w:rFonts w:ascii="Songti TC" w:eastAsia="Songti TC" w:hAnsi="Songti TC" w:cs="Times New Roman"/>
          <w:color w:val="000000"/>
          <w:lang w:val="en-US"/>
        </w:rPr>
        <w:t>{}</w:t>
      </w:r>
      <w:r>
        <w:rPr>
          <w:rFonts w:ascii="Songti TC" w:eastAsia="Songti TC" w:hAnsi="Songti TC" w:cs="Times New Roman" w:hint="eastAsia"/>
          <w:color w:val="000000"/>
          <w:lang w:val="en-US"/>
        </w:rPr>
        <w:t>里内容改为</w:t>
      </w:r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[‘home/</w:t>
      </w:r>
      <w:proofErr w:type="spellStart"/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ld</w:t>
      </w:r>
      <w:proofErr w:type="spellEnd"/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/LD/Analysis/VBM./T1/</w:t>
      </w:r>
      <w:proofErr w:type="gramStart"/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’,subj</w:t>
      </w:r>
      <w:proofErr w:type="gramEnd"/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,‘/t1.nii,1’]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</w:p>
    <w:p w14:paraId="75529769" w14:textId="57CE88DC" w:rsidR="00D71711" w:rsidRPr="00D71711" w:rsidRDefault="00D71711" w:rsidP="00D71711">
      <w:pPr>
        <w:ind w:left="2160"/>
        <w:rPr>
          <w:rFonts w:ascii="Songti TC" w:eastAsia="Songti TC" w:hAnsi="Songti TC" w:cs="Times New Roman"/>
          <w:color w:val="FF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——————</w:t>
      </w:r>
      <w:r w:rsidRPr="00D71711">
        <w:rPr>
          <w:rFonts w:ascii="Songti TC" w:eastAsia="Songti TC" w:hAnsi="Songti TC" w:cs="Times New Roman" w:hint="eastAsia"/>
          <w:color w:val="FF0000"/>
          <w:lang w:val="en-US"/>
        </w:rPr>
        <w:t>要根据自己的数据确定具体路径</w:t>
      </w:r>
    </w:p>
    <w:p w14:paraId="0A66ED66" w14:textId="22B1E583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……</w:t>
      </w:r>
    </w:p>
    <w:p w14:paraId="2147837C" w14:textId="222A8D67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……</w:t>
      </w:r>
    </w:p>
    <w:p w14:paraId="265F8B22" w14:textId="460AB3D3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……</w:t>
      </w:r>
    </w:p>
    <w:p w14:paraId="7CBE1ACF" w14:textId="65678B2E" w:rsidR="00F857EF" w:rsidRPr="00F857EF" w:rsidRDefault="00F857EF" w:rsidP="00F83C22">
      <w:pPr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</w:pPr>
      <w:proofErr w:type="spellStart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spm_jobman</w:t>
      </w:r>
      <w:proofErr w:type="spellEnd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(‘run</w:t>
      </w:r>
      <w:proofErr w:type="gramStart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’,</w:t>
      </w:r>
      <w:proofErr w:type="spellStart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matlabbatch</w:t>
      </w:r>
      <w:proofErr w:type="spellEnd"/>
      <w:proofErr w:type="gramEnd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);</w:t>
      </w:r>
    </w:p>
    <w:p w14:paraId="341948F4" w14:textId="1CE8A503" w:rsidR="00F857EF" w:rsidRDefault="00F857EF" w:rsidP="00F83C22">
      <w:pPr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</w:pPr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end</w:t>
      </w:r>
    </w:p>
    <w:p w14:paraId="240F2B80" w14:textId="750484F2" w:rsidR="00D71711" w:rsidRDefault="00D71711" w:rsidP="00F83C22">
      <w:pPr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</w:pPr>
    </w:p>
    <w:p w14:paraId="0C8F3C22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7345802B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25367BD9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6B7BF90B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4B92C397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69AEFBF2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389C4888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496D21A3" w14:textId="4ABFBC01" w:rsidR="00D71711" w:rsidRP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  <w:proofErr w:type="spellStart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Eg</w:t>
      </w:r>
      <w:proofErr w:type="spellEnd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：</w:t>
      </w:r>
      <w:proofErr w:type="spellStart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runSeg_LD.</w:t>
      </w:r>
      <w:r>
        <w:rPr>
          <w:rFonts w:ascii="Songti TC" w:eastAsia="Songti TC" w:hAnsi="Songti TC" w:cs="Times New Roman"/>
          <w:b/>
          <w:bCs/>
          <w:color w:val="000000"/>
          <w:lang w:val="en-US"/>
        </w:rPr>
        <w:t>m</w:t>
      </w:r>
      <w:proofErr w:type="spellEnd"/>
      <w:r>
        <w:rPr>
          <w:rFonts w:ascii="Songti TC" w:eastAsia="Songti TC" w:hAnsi="Songti TC" w:cs="Times New Roman"/>
          <w:b/>
          <w:bCs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文件里的function</w:t>
      </w:r>
      <w:r>
        <w:rPr>
          <w:rFonts w:ascii="Songti TC" w:eastAsia="Songti TC" w:hAnsi="Songti TC" w:cs="Times New Roman"/>
          <w:b/>
          <w:bCs/>
          <w:color w:val="000000"/>
          <w:lang w:val="en-US"/>
        </w:rPr>
        <w:t xml:space="preserve"> </w:t>
      </w:r>
      <w:proofErr w:type="spellStart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runSeg_LD</w:t>
      </w:r>
      <w:proofErr w:type="spellEnd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（subj）</w:t>
      </w:r>
    </w:p>
    <w:p w14:paraId="35C1986F" w14:textId="2E0E263E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 w:rsidRPr="00AD0C56">
        <w:rPr>
          <w:noProof/>
          <w:lang w:val="en-US"/>
        </w:rPr>
        <w:drawing>
          <wp:inline distT="0" distB="0" distL="0" distR="0" wp14:anchorId="2350EBD5" wp14:editId="5EF61387">
            <wp:extent cx="5943600" cy="4749165"/>
            <wp:effectExtent l="0" t="0" r="0" b="635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E266" w14:textId="2E436701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764E3824" w14:textId="4D987062" w:rsidR="00F857EF" w:rsidRDefault="00D71711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br w:type="page"/>
      </w:r>
    </w:p>
    <w:p w14:paraId="48069188" w14:textId="3995CB5E" w:rsidR="00F857EF" w:rsidRDefault="00854F67" w:rsidP="00F857EF">
      <w:pPr>
        <w:pStyle w:val="ListParagraph"/>
        <w:numPr>
          <w:ilvl w:val="0"/>
          <w:numId w:val="12"/>
        </w:num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lastRenderedPageBreak/>
        <w:t>新建</w:t>
      </w:r>
      <w:r w:rsidR="00F857EF">
        <w:rPr>
          <w:rFonts w:ascii="Songti TC" w:eastAsia="Songti TC" w:hAnsi="Songti TC" w:cs="Times New Roman"/>
          <w:color w:val="000000"/>
          <w:lang w:val="en-US"/>
        </w:rPr>
        <w:t xml:space="preserve">*_batch.sh </w:t>
      </w:r>
      <w:r w:rsidR="00F857EF">
        <w:rPr>
          <w:rFonts w:ascii="Songti TC" w:eastAsia="Songti TC" w:hAnsi="Songti TC" w:cs="Times New Roman" w:hint="eastAsia"/>
          <w:color w:val="000000"/>
          <w:lang w:val="en-US"/>
        </w:rPr>
        <w:t>文件</w:t>
      </w:r>
    </w:p>
    <w:p w14:paraId="42A7B714" w14:textId="7B77328C" w:rsidR="00854F67" w:rsidRDefault="00854F67" w:rsidP="00854F67">
      <w:pPr>
        <w:ind w:left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*</w:t>
      </w:r>
      <w:r>
        <w:rPr>
          <w:rFonts w:ascii="Songti TC" w:eastAsia="Songti TC" w:hAnsi="Songti TC" w:cs="Times New Roman" w:hint="eastAsia"/>
          <w:color w:val="000000"/>
          <w:lang w:val="en-US"/>
        </w:rPr>
        <w:t xml:space="preserve">与前面 </w:t>
      </w:r>
      <w:r>
        <w:rPr>
          <w:rFonts w:ascii="Songti TC" w:eastAsia="Songti TC" w:hAnsi="Songti TC" w:cs="Times New Roman"/>
          <w:color w:val="000000"/>
          <w:lang w:val="en-US"/>
        </w:rPr>
        <w:t>*.m</w:t>
      </w:r>
      <w:r>
        <w:rPr>
          <w:rFonts w:ascii="Songti TC" w:eastAsia="Songti TC" w:hAnsi="Songti TC" w:cs="Times New Roman" w:hint="eastAsia"/>
          <w:color w:val="000000"/>
          <w:lang w:val="en-US"/>
        </w:rPr>
        <w:t>文件一致。</w:t>
      </w:r>
    </w:p>
    <w:p w14:paraId="26DB26DD" w14:textId="6C6C6CAD" w:rsidR="00854F67" w:rsidRDefault="00854F67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#！/bin</w:t>
      </w:r>
      <w:r>
        <w:rPr>
          <w:rFonts w:ascii="Songti TC" w:eastAsia="Songti TC" w:hAnsi="Songti TC" w:cs="Times New Roman"/>
          <w:color w:val="000000"/>
          <w:lang w:val="en-US"/>
        </w:rPr>
        <w:t>/bash</w:t>
      </w:r>
    </w:p>
    <w:p w14:paraId="39D0FDAA" w14:textId="538E070C" w:rsidR="00854F67" w:rsidRDefault="00854F67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d</w:t>
      </w:r>
      <w:r>
        <w:rPr>
          <w:rFonts w:ascii="Songti TC" w:eastAsia="Songti TC" w:hAnsi="Songti TC" w:cs="Times New Roman"/>
          <w:color w:val="000000"/>
          <w:lang w:val="en-US"/>
        </w:rPr>
        <w:t>atapath</w:t>
      </w:r>
      <w:proofErr w:type="spellEnd"/>
      <w:r>
        <w:rPr>
          <w:rFonts w:ascii="Songti TC" w:eastAsia="Songti TC" w:hAnsi="Songti TC" w:cs="Times New Roman"/>
          <w:color w:val="000000"/>
          <w:lang w:val="en-US"/>
        </w:rPr>
        <w:t>=&lt;</w:t>
      </w:r>
      <w:r>
        <w:rPr>
          <w:rFonts w:ascii="Songti TC" w:eastAsia="Songti TC" w:hAnsi="Songti TC" w:cs="Times New Roman" w:hint="eastAsia"/>
          <w:color w:val="000000"/>
          <w:lang w:val="en-US"/>
        </w:rPr>
        <w:t>自定义</w:t>
      </w:r>
      <w:r>
        <w:rPr>
          <w:rFonts w:ascii="Songti TC" w:eastAsia="Songti TC" w:hAnsi="Songti TC" w:cs="Times New Roman"/>
          <w:color w:val="000000"/>
          <w:lang w:val="en-US"/>
        </w:rPr>
        <w:t>&gt;</w:t>
      </w:r>
    </w:p>
    <w:p w14:paraId="47455750" w14:textId="52068918" w:rsidR="00854F67" w:rsidRPr="001C7658" w:rsidRDefault="00854F67" w:rsidP="00854F67">
      <w:pPr>
        <w:ind w:firstLine="720"/>
        <w:rPr>
          <w:rFonts w:ascii="Songti TC" w:eastAsia="Songti TC" w:hAnsi="Songti TC" w:cs="Times New Roman"/>
          <w:color w:val="FF0000"/>
          <w:lang w:val="en-US"/>
        </w:rPr>
      </w:pPr>
      <w:proofErr w:type="spellStart"/>
      <w:r w:rsidRPr="001C7658">
        <w:rPr>
          <w:rFonts w:ascii="Songti TC" w:eastAsia="Songti TC" w:hAnsi="Songti TC" w:cs="Times New Roman" w:hint="eastAsia"/>
          <w:color w:val="FF0000"/>
          <w:lang w:val="en-US"/>
        </w:rPr>
        <w:t>subjid</w:t>
      </w:r>
      <w:proofErr w:type="spellEnd"/>
      <w:proofErr w:type="gramStart"/>
      <w:r w:rsidRPr="001C7658">
        <w:rPr>
          <w:rFonts w:ascii="Songti TC" w:eastAsia="Songti TC" w:hAnsi="Songti TC" w:cs="Times New Roman"/>
          <w:color w:val="FF0000"/>
          <w:lang w:val="en-US"/>
        </w:rPr>
        <w:t>=‘</w:t>
      </w:r>
      <w:proofErr w:type="gramEnd"/>
      <w:r w:rsidRPr="001C7658">
        <w:rPr>
          <w:rFonts w:ascii="Songti TC" w:eastAsia="Songti TC" w:hAnsi="Songti TC" w:cs="Times New Roman" w:hint="eastAsia"/>
          <w:color w:val="FF0000"/>
          <w:lang w:val="en-US"/>
        </w:rPr>
        <w:t>ls</w:t>
      </w:r>
      <w:r w:rsidRPr="001C7658">
        <w:rPr>
          <w:rFonts w:ascii="Songti TC" w:eastAsia="Songti TC" w:hAnsi="Songti TC" w:cs="Times New Roman"/>
          <w:color w:val="FF0000"/>
          <w:lang w:val="en-US"/>
        </w:rPr>
        <w:t xml:space="preserve"> $</w:t>
      </w:r>
      <w:proofErr w:type="spellStart"/>
      <w:r w:rsidRPr="001C7658">
        <w:rPr>
          <w:rFonts w:ascii="Songti TC" w:eastAsia="Songti TC" w:hAnsi="Songti TC" w:cs="Times New Roman"/>
          <w:color w:val="FF0000"/>
          <w:lang w:val="en-US"/>
        </w:rPr>
        <w:t>datapath</w:t>
      </w:r>
      <w:proofErr w:type="spellEnd"/>
      <w:r w:rsidR="001C7658" w:rsidRPr="001C7658">
        <w:rPr>
          <w:rFonts w:ascii="Songti TC" w:eastAsia="Songti TC" w:hAnsi="Songti TC" w:cs="Times New Roman"/>
          <w:color w:val="FF0000"/>
          <w:lang w:val="en-US"/>
        </w:rPr>
        <w:t>/..</w:t>
      </w:r>
      <w:r w:rsidRPr="001C7658">
        <w:rPr>
          <w:rFonts w:ascii="Songti TC" w:eastAsia="Songti TC" w:hAnsi="Songti TC" w:cs="Times New Roman"/>
          <w:color w:val="FF0000"/>
          <w:lang w:val="en-US"/>
        </w:rPr>
        <w:t>’</w:t>
      </w:r>
    </w:p>
    <w:p w14:paraId="5FC64C16" w14:textId="559D7B9E" w:rsidR="001C7658" w:rsidRDefault="001C7658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</w:p>
    <w:p w14:paraId="5F01AA30" w14:textId="50099619" w:rsidR="001C7658" w:rsidRDefault="001C7658" w:rsidP="001C7658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for subj in $</w:t>
      </w:r>
      <w:proofErr w:type="spellStart"/>
      <w:r>
        <w:rPr>
          <w:rFonts w:ascii="Songti TC" w:eastAsia="Songti TC" w:hAnsi="Songti TC" w:cs="Times New Roman"/>
          <w:color w:val="000000"/>
          <w:lang w:val="en-US"/>
        </w:rPr>
        <w:t>subjid</w:t>
      </w:r>
      <w:proofErr w:type="spellEnd"/>
    </w:p>
    <w:p w14:paraId="1AD01C18" w14:textId="2FE9723F" w:rsidR="001C7658" w:rsidRDefault="001C7658" w:rsidP="001C7658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do</w:t>
      </w:r>
    </w:p>
    <w:p w14:paraId="29D0B327" w14:textId="6E2EDA79" w:rsidR="001C7658" w:rsidRDefault="001C7658" w:rsidP="001C7658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ab/>
        <w:t>/</w:t>
      </w:r>
      <w:proofErr w:type="spellStart"/>
      <w:r>
        <w:rPr>
          <w:rFonts w:ascii="Songti TC" w:eastAsia="Songti TC" w:hAnsi="Songti TC" w:cs="Times New Roman"/>
          <w:color w:val="000000"/>
          <w:lang w:val="en-US"/>
        </w:rPr>
        <w:t>usr</w:t>
      </w:r>
      <w:proofErr w:type="spellEnd"/>
      <w:r>
        <w:rPr>
          <w:rFonts w:ascii="Songti TC" w:eastAsia="Songti TC" w:hAnsi="Songti TC" w:cs="Times New Roman"/>
          <w:color w:val="000000"/>
          <w:lang w:val="en-US"/>
        </w:rPr>
        <w:t>/local/bin/</w:t>
      </w:r>
      <w:proofErr w:type="spellStart"/>
      <w:r>
        <w:rPr>
          <w:rFonts w:ascii="Songti TC" w:eastAsia="Songti TC" w:hAnsi="Songti TC" w:cs="Times New Roman"/>
          <w:color w:val="000000"/>
          <w:lang w:val="en-US"/>
        </w:rPr>
        <w:t>matlab</w:t>
      </w:r>
      <w:proofErr w:type="spellEnd"/>
      <w:r>
        <w:rPr>
          <w:rFonts w:ascii="Songti TC" w:eastAsia="Songti TC" w:hAnsi="Songti TC" w:cs="Times New Roman"/>
          <w:color w:val="000000"/>
          <w:lang w:val="en-US"/>
        </w:rPr>
        <w:t xml:space="preserve"> -</w:t>
      </w:r>
      <w:proofErr w:type="spellStart"/>
      <w:r>
        <w:rPr>
          <w:rFonts w:ascii="Songti TC" w:eastAsia="Songti TC" w:hAnsi="Songti TC" w:cs="Times New Roman"/>
          <w:color w:val="000000"/>
          <w:lang w:val="en-US"/>
        </w:rPr>
        <w:t>nodisplay</w:t>
      </w:r>
      <w:proofErr w:type="spellEnd"/>
      <w:r>
        <w:rPr>
          <w:rFonts w:ascii="Songti TC" w:eastAsia="Songti TC" w:hAnsi="Songti TC" w:cs="Times New Roman"/>
          <w:color w:val="000000"/>
          <w:lang w:val="en-US"/>
        </w:rPr>
        <w:t xml:space="preserve"> -r “</w:t>
      </w:r>
      <w:proofErr w:type="spellStart"/>
      <w:r w:rsidRPr="001C7658">
        <w:rPr>
          <w:rFonts w:ascii="Songti TC" w:eastAsia="Songti TC" w:hAnsi="Songti TC" w:cs="Times New Roman"/>
          <w:color w:val="FF0000"/>
          <w:lang w:val="en-US"/>
        </w:rPr>
        <w:t>runSeg_LD</w:t>
      </w:r>
      <w:proofErr w:type="spellEnd"/>
      <w:r w:rsidRPr="001C7658">
        <w:rPr>
          <w:rFonts w:ascii="Songti TC" w:eastAsia="Songti TC" w:hAnsi="Songti TC" w:cs="Times New Roman"/>
          <w:color w:val="FF0000"/>
          <w:lang w:val="en-US"/>
        </w:rPr>
        <w:t xml:space="preserve">(‘$subj’); </w:t>
      </w:r>
      <w:r>
        <w:rPr>
          <w:rFonts w:ascii="Songti TC" w:eastAsia="Songti TC" w:hAnsi="Songti TC" w:cs="Times New Roman"/>
          <w:color w:val="000000"/>
          <w:lang w:val="en-US"/>
        </w:rPr>
        <w:t>quit”</w:t>
      </w:r>
    </w:p>
    <w:p w14:paraId="20D34F89" w14:textId="711631AF" w:rsidR="001C7658" w:rsidRDefault="001C7658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done</w:t>
      </w:r>
    </w:p>
    <w:p w14:paraId="2D642A27" w14:textId="77CC3D8D" w:rsidR="001C7658" w:rsidRDefault="001C7658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</w:p>
    <w:p w14:paraId="716239B7" w14:textId="25AE84E2" w:rsidR="001C7658" w:rsidRDefault="001C7658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 w:rsidRPr="004D5A57">
        <w:rPr>
          <w:noProof/>
          <w:lang w:val="en-US"/>
        </w:rPr>
        <w:drawing>
          <wp:inline distT="0" distB="0" distL="0" distR="0" wp14:anchorId="27AEE605" wp14:editId="67783F0C">
            <wp:extent cx="5943600" cy="1407795"/>
            <wp:effectExtent l="0" t="0" r="0" b="1905"/>
            <wp:docPr id="47" name="Picture 4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A6FF" w14:textId="77777777" w:rsidR="001C7658" w:rsidRPr="00854F67" w:rsidRDefault="001C7658" w:rsidP="001C7658">
      <w:pPr>
        <w:rPr>
          <w:rFonts w:ascii="Songti TC" w:eastAsia="Songti TC" w:hAnsi="Songti TC" w:cs="Times New Roman"/>
          <w:color w:val="000000"/>
          <w:lang w:val="en-US"/>
        </w:rPr>
      </w:pPr>
    </w:p>
    <w:p w14:paraId="0A7A3333" w14:textId="191F03D4" w:rsidR="00D71711" w:rsidRPr="008A4F69" w:rsidRDefault="00D71711" w:rsidP="008A4F69">
      <w:pPr>
        <w:pStyle w:val="ListParagraph"/>
        <w:numPr>
          <w:ilvl w:val="0"/>
          <w:numId w:val="6"/>
        </w:numPr>
        <w:rPr>
          <w:rFonts w:ascii="Songti TC" w:eastAsia="Songti TC" w:hAnsi="Songti TC" w:cs="Times New Roman"/>
          <w:color w:val="FF0000"/>
          <w:lang w:val="en-US"/>
        </w:rPr>
      </w:pPr>
      <w:r w:rsidRPr="008A4F69">
        <w:rPr>
          <w:rFonts w:ascii="Songti TC" w:eastAsia="Songti TC" w:hAnsi="Songti TC" w:cs="Times New Roman" w:hint="eastAsia"/>
          <w:color w:val="FF0000"/>
          <w:lang w:val="en-US"/>
        </w:rPr>
        <w:t>每个被试单独运行用</w:t>
      </w:r>
      <w:r w:rsidR="00854F67" w:rsidRPr="008A4F69">
        <w:rPr>
          <w:rFonts w:ascii="Songti TC" w:eastAsia="Songti TC" w:hAnsi="Songti TC" w:cs="Times New Roman" w:hint="eastAsia"/>
          <w:color w:val="FF0000"/>
          <w:lang w:val="en-US"/>
        </w:rPr>
        <w:t>：</w:t>
      </w:r>
      <w:proofErr w:type="spellStart"/>
      <w:r w:rsidRPr="008A4F69">
        <w:rPr>
          <w:rFonts w:ascii="Songti TC" w:eastAsia="Songti TC" w:hAnsi="Songti TC" w:cs="Times New Roman"/>
          <w:color w:val="FF0000"/>
          <w:lang w:val="en-US"/>
        </w:rPr>
        <w:t>S</w:t>
      </w:r>
      <w:r w:rsidRPr="008A4F69">
        <w:rPr>
          <w:rFonts w:ascii="Songti TC" w:eastAsia="Songti TC" w:hAnsi="Songti TC" w:cs="Times New Roman" w:hint="eastAsia"/>
          <w:color w:val="FF0000"/>
          <w:lang w:val="en-US"/>
        </w:rPr>
        <w:t>ubjid</w:t>
      </w:r>
      <w:proofErr w:type="spellEnd"/>
      <w:r w:rsidRPr="008A4F69">
        <w:rPr>
          <w:rFonts w:ascii="Songti TC" w:eastAsia="Songti TC" w:hAnsi="Songti TC" w:cs="Times New Roman"/>
          <w:color w:val="FF0000"/>
          <w:lang w:val="en-US"/>
        </w:rPr>
        <w:t>=‘</w:t>
      </w:r>
      <w:r w:rsidRPr="008A4F69">
        <w:rPr>
          <w:rFonts w:ascii="Songti TC" w:eastAsia="Songti TC" w:hAnsi="Songti TC" w:cs="Times New Roman" w:hint="eastAsia"/>
          <w:color w:val="FF0000"/>
          <w:lang w:val="en-US"/>
        </w:rPr>
        <w:t>ls</w:t>
      </w:r>
      <w:r w:rsidRPr="008A4F69">
        <w:rPr>
          <w:rFonts w:ascii="Songti TC" w:eastAsia="Songti TC" w:hAnsi="Songti TC" w:cs="Times New Roman"/>
          <w:color w:val="FF0000"/>
          <w:lang w:val="en-US"/>
        </w:rPr>
        <w:t xml:space="preserve"> </w:t>
      </w:r>
      <w:r w:rsidR="00854F67" w:rsidRPr="008A4F69">
        <w:rPr>
          <w:rFonts w:ascii="Songti TC" w:eastAsia="Songti TC" w:hAnsi="Songti TC" w:cs="Times New Roman"/>
          <w:color w:val="FF0000"/>
          <w:lang w:val="en-US"/>
        </w:rPr>
        <w:t>$</w:t>
      </w:r>
      <w:proofErr w:type="spellStart"/>
      <w:r w:rsidR="00854F67" w:rsidRPr="008A4F69">
        <w:rPr>
          <w:rFonts w:ascii="Songti TC" w:eastAsia="Songti TC" w:hAnsi="Songti TC" w:cs="Times New Roman"/>
          <w:color w:val="FF0000"/>
          <w:lang w:val="en-US"/>
        </w:rPr>
        <w:t>datapath</w:t>
      </w:r>
      <w:proofErr w:type="spellEnd"/>
      <w:r w:rsidR="00854F67" w:rsidRPr="008A4F69">
        <w:rPr>
          <w:rFonts w:ascii="Songti TC" w:eastAsia="Songti TC" w:hAnsi="Songti TC" w:cs="Times New Roman"/>
          <w:color w:val="FF0000"/>
          <w:lang w:val="en-US"/>
        </w:rPr>
        <w:t>/T1 | sed -n ‘1p’</w:t>
      </w:r>
      <w:r w:rsidRPr="008A4F69">
        <w:rPr>
          <w:rFonts w:ascii="Songti TC" w:eastAsia="Songti TC" w:hAnsi="Songti TC" w:cs="Times New Roman"/>
          <w:color w:val="FF0000"/>
          <w:lang w:val="en-US"/>
        </w:rPr>
        <w:t>’</w:t>
      </w:r>
      <w:r w:rsidR="00854F67" w:rsidRPr="008A4F69">
        <w:rPr>
          <w:rFonts w:ascii="Songti TC" w:eastAsia="Songti TC" w:hAnsi="Songti TC" w:cs="Times New Roman"/>
          <w:color w:val="FF0000"/>
          <w:lang w:val="en-US"/>
        </w:rPr>
        <w:t xml:space="preserve"> </w:t>
      </w:r>
    </w:p>
    <w:p w14:paraId="5D6DA432" w14:textId="4E5230C2" w:rsidR="00D71711" w:rsidRPr="001C7658" w:rsidRDefault="00854F67" w:rsidP="001C7658">
      <w:pPr>
        <w:ind w:firstLine="360"/>
        <w:rPr>
          <w:rFonts w:ascii="Songti TC" w:eastAsia="Songti TC" w:hAnsi="Songti TC" w:cs="Times New Roman"/>
          <w:color w:val="FF0000"/>
          <w:lang w:val="en-US"/>
        </w:rPr>
      </w:pPr>
      <w:r w:rsidRPr="001C7658">
        <w:rPr>
          <w:rFonts w:ascii="Songti TC" w:eastAsia="Songti TC" w:hAnsi="Songti TC" w:cs="Times New Roman" w:hint="eastAsia"/>
          <w:color w:val="FF0000"/>
          <w:lang w:val="en-US"/>
        </w:rPr>
        <w:t>（1p指第一个被试，2p则为第二个被试，以此类推）</w:t>
      </w:r>
    </w:p>
    <w:p w14:paraId="2AB6AA69" w14:textId="1E74BFC7" w:rsidR="001C7658" w:rsidRDefault="00854F67" w:rsidP="001C7658">
      <w:pPr>
        <w:ind w:firstLine="720"/>
        <w:rPr>
          <w:rFonts w:ascii="Songti TC" w:eastAsia="Songti TC" w:hAnsi="Songti TC" w:cs="Times New Roman"/>
          <w:color w:val="FF0000"/>
          <w:lang w:val="en-US"/>
        </w:rPr>
      </w:pPr>
      <w:r w:rsidRPr="001C7658">
        <w:rPr>
          <w:rFonts w:ascii="Songti TC" w:eastAsia="Songti TC" w:hAnsi="Songti TC" w:cs="Times New Roman" w:hint="eastAsia"/>
          <w:color w:val="FF0000"/>
          <w:lang w:val="en-US"/>
        </w:rPr>
        <w:t>若所有被试一起运行，去掉后面（｜sed</w:t>
      </w:r>
      <w:r w:rsidRPr="001C7658">
        <w:rPr>
          <w:rFonts w:ascii="Songti TC" w:eastAsia="Songti TC" w:hAnsi="Songti TC" w:cs="Times New Roman"/>
          <w:color w:val="FF0000"/>
          <w:lang w:val="en-US"/>
        </w:rPr>
        <w:t xml:space="preserve"> -</w:t>
      </w:r>
      <w:r w:rsidRPr="001C7658">
        <w:rPr>
          <w:rFonts w:ascii="Songti TC" w:eastAsia="Songti TC" w:hAnsi="Songti TC" w:cs="Times New Roman" w:hint="eastAsia"/>
          <w:color w:val="FF0000"/>
          <w:lang w:val="en-US"/>
        </w:rPr>
        <w:t>n</w:t>
      </w:r>
      <w:r w:rsidRPr="001C7658">
        <w:rPr>
          <w:rFonts w:ascii="Songti TC" w:eastAsia="Songti TC" w:hAnsi="Songti TC" w:cs="Times New Roman"/>
          <w:color w:val="FF0000"/>
          <w:lang w:val="en-US"/>
        </w:rPr>
        <w:t xml:space="preserve"> ‘1p’</w:t>
      </w:r>
      <w:r w:rsidRPr="001C7658">
        <w:rPr>
          <w:rFonts w:ascii="Songti TC" w:eastAsia="Songti TC" w:hAnsi="Songti TC" w:cs="Times New Roman" w:hint="eastAsia"/>
          <w:color w:val="FF0000"/>
          <w:lang w:val="en-US"/>
        </w:rPr>
        <w:t>）部分即可。（记得最后查看所有被试的</w:t>
      </w:r>
      <w:proofErr w:type="spellStart"/>
      <w:r w:rsidRPr="001C7658">
        <w:rPr>
          <w:rFonts w:ascii="Songti TC" w:eastAsia="Songti TC" w:hAnsi="Songti TC" w:cs="Times New Roman" w:hint="eastAsia"/>
          <w:color w:val="FF0000"/>
          <w:lang w:val="en-US"/>
        </w:rPr>
        <w:t>mri</w:t>
      </w:r>
      <w:proofErr w:type="spellEnd"/>
      <w:r w:rsidRPr="001C7658">
        <w:rPr>
          <w:rFonts w:ascii="Songti TC" w:eastAsia="Songti TC" w:hAnsi="Songti TC" w:cs="Times New Roman" w:hint="eastAsia"/>
          <w:color w:val="FF0000"/>
          <w:lang w:val="en-US"/>
        </w:rPr>
        <w:t>文件夹里是否都出现4个</w:t>
      </w:r>
      <w:proofErr w:type="spellStart"/>
      <w:r w:rsidRPr="001C7658">
        <w:rPr>
          <w:rFonts w:ascii="Songti TC" w:eastAsia="Songti TC" w:hAnsi="Songti TC" w:cs="Times New Roman" w:hint="eastAsia"/>
          <w:color w:val="FF0000"/>
          <w:lang w:val="en-US"/>
        </w:rPr>
        <w:t>nii</w:t>
      </w:r>
      <w:proofErr w:type="spellEnd"/>
      <w:r w:rsidRPr="001C7658">
        <w:rPr>
          <w:rFonts w:ascii="Songti TC" w:eastAsia="Songti TC" w:hAnsi="Songti TC" w:cs="Times New Roman" w:hint="eastAsia"/>
          <w:color w:val="FF0000"/>
          <w:lang w:val="en-US"/>
        </w:rPr>
        <w:t>文件，来确保是否运行完成）</w:t>
      </w:r>
    </w:p>
    <w:p w14:paraId="7FEE07B6" w14:textId="77777777" w:rsidR="00B73B82" w:rsidRDefault="00B73B82" w:rsidP="001C7658">
      <w:pPr>
        <w:ind w:firstLine="720"/>
        <w:rPr>
          <w:rFonts w:ascii="Songti TC" w:eastAsia="Songti TC" w:hAnsi="Songti TC" w:cs="Times New Roman"/>
          <w:color w:val="FF0000"/>
          <w:lang w:val="en-US"/>
        </w:rPr>
      </w:pPr>
    </w:p>
    <w:p w14:paraId="17E2C1A0" w14:textId="5E036AF5" w:rsidR="001C7658" w:rsidRPr="008A4F69" w:rsidRDefault="001C7658" w:rsidP="008A4F69">
      <w:pPr>
        <w:pStyle w:val="ListParagraph"/>
        <w:numPr>
          <w:ilvl w:val="0"/>
          <w:numId w:val="6"/>
        </w:numPr>
        <w:rPr>
          <w:rFonts w:ascii="Songti TC" w:eastAsia="Songti TC" w:hAnsi="Songti TC" w:cs="Times New Roman"/>
          <w:color w:val="FF0000"/>
          <w:lang w:val="en-US"/>
        </w:rPr>
      </w:pPr>
      <w:proofErr w:type="spellStart"/>
      <w:r w:rsidRPr="008A4F69">
        <w:rPr>
          <w:rFonts w:ascii="Songti TC" w:eastAsia="Songti TC" w:hAnsi="Songti TC" w:cs="Times New Roman"/>
          <w:color w:val="FF0000"/>
          <w:lang w:val="en-US"/>
        </w:rPr>
        <w:t>runSeg_LD</w:t>
      </w:r>
      <w:proofErr w:type="spellEnd"/>
      <w:r w:rsidRPr="008A4F69">
        <w:rPr>
          <w:rFonts w:ascii="Songti TC" w:eastAsia="Songti TC" w:hAnsi="Songti TC" w:cs="Times New Roman"/>
          <w:color w:val="FF0000"/>
          <w:lang w:val="en-US"/>
        </w:rPr>
        <w:t xml:space="preserve">(‘$subj’) </w:t>
      </w:r>
      <w:r w:rsidRPr="008A4F69">
        <w:rPr>
          <w:rFonts w:ascii="Songti TC" w:eastAsia="Songti TC" w:hAnsi="Songti TC" w:cs="Times New Roman" w:hint="eastAsia"/>
          <w:color w:val="FF0000"/>
          <w:lang w:val="en-US"/>
        </w:rPr>
        <w:t>函数名要与*</w:t>
      </w:r>
      <w:r w:rsidRPr="008A4F69">
        <w:rPr>
          <w:rFonts w:ascii="Songti TC" w:eastAsia="Songti TC" w:hAnsi="Songti TC" w:cs="Times New Roman"/>
          <w:color w:val="FF0000"/>
          <w:lang w:val="en-US"/>
        </w:rPr>
        <w:t xml:space="preserve">.m </w:t>
      </w:r>
      <w:r w:rsidRPr="008A4F69">
        <w:rPr>
          <w:rFonts w:ascii="Songti TC" w:eastAsia="Songti TC" w:hAnsi="Songti TC" w:cs="Times New Roman" w:hint="eastAsia"/>
          <w:color w:val="FF0000"/>
          <w:lang w:val="en-US"/>
        </w:rPr>
        <w:t>里的一致，注意此处括号里的‘’ 不能省略。</w:t>
      </w:r>
    </w:p>
    <w:p w14:paraId="7F432728" w14:textId="311A0B09" w:rsidR="00854F67" w:rsidRDefault="00854F67" w:rsidP="00D71711">
      <w:pPr>
        <w:rPr>
          <w:rFonts w:ascii="Songti TC" w:eastAsia="Songti TC" w:hAnsi="Songti TC" w:cs="Times New Roman"/>
          <w:color w:val="000000"/>
          <w:lang w:val="en-US"/>
        </w:rPr>
      </w:pPr>
    </w:p>
    <w:p w14:paraId="4E0DEF37" w14:textId="24CCB6EA" w:rsidR="008A4F69" w:rsidRDefault="008A4F69" w:rsidP="00D71711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3</w:t>
      </w:r>
      <w:r>
        <w:rPr>
          <w:rFonts w:ascii="Songti TC" w:eastAsia="Songti TC" w:hAnsi="Songti TC" w:cs="Times New Roman" w:hint="eastAsia"/>
          <w:color w:val="000000"/>
          <w:lang w:val="en-US"/>
        </w:rPr>
        <w:t>）s</w:t>
      </w:r>
      <w:r>
        <w:rPr>
          <w:rFonts w:ascii="Songti TC" w:eastAsia="Songti TC" w:hAnsi="Songti TC" w:cs="Times New Roman"/>
          <w:color w:val="000000"/>
          <w:lang w:val="en-US"/>
        </w:rPr>
        <w:t>creen bash</w:t>
      </w:r>
    </w:p>
    <w:p w14:paraId="4F26200D" w14:textId="51FFCE9C" w:rsidR="008A4F69" w:rsidRDefault="008A4F69" w:rsidP="00D71711">
      <w:pPr>
        <w:rPr>
          <w:rFonts w:ascii="Songti TC" w:eastAsia="Songti TC" w:hAnsi="Songti TC" w:cs="Times New Roman"/>
          <w:color w:val="000000"/>
          <w:lang w:val="en-US"/>
        </w:rPr>
      </w:pPr>
      <w:bookmarkStart w:id="60" w:name="OLE_LINK26"/>
      <w:bookmarkStart w:id="61" w:name="OLE_LINK27"/>
      <w:r>
        <w:rPr>
          <w:rFonts w:ascii="Songti TC" w:eastAsia="Songti TC" w:hAnsi="Songti TC" w:cs="Times New Roman"/>
          <w:color w:val="000000"/>
          <w:lang w:val="en-US"/>
        </w:rPr>
        <w:t>&gt; cd ~</w:t>
      </w:r>
    </w:p>
    <w:p w14:paraId="0A97A812" w14:textId="1F28CA41" w:rsidR="008A4F69" w:rsidRDefault="008A4F69" w:rsidP="00D71711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 xml:space="preserve">&gt; bash </w:t>
      </w:r>
      <w:r>
        <w:rPr>
          <w:rFonts w:ascii="Menlo" w:hAnsi="Menlo" w:cs="Menlo"/>
          <w:color w:val="000000"/>
          <w:sz w:val="22"/>
          <w:szCs w:val="22"/>
          <w:lang w:val="en-US"/>
        </w:rPr>
        <w:t>Scripts/VBM/runStep1_5_batch.sh</w:t>
      </w:r>
    </w:p>
    <w:bookmarkEnd w:id="60"/>
    <w:bookmarkEnd w:id="61"/>
    <w:p w14:paraId="7AE3E478" w14:textId="6E089D4E" w:rsidR="008A4F69" w:rsidRPr="00F857EF" w:rsidRDefault="008A4F69" w:rsidP="00D71711">
      <w:pPr>
        <w:rPr>
          <w:rFonts w:ascii="Songti TC" w:eastAsia="Songti TC" w:hAnsi="Songti TC" w:cs="Times New Roman"/>
          <w:color w:val="000000"/>
          <w:lang w:val="en-US"/>
        </w:rPr>
      </w:pPr>
      <w:r w:rsidRPr="00B46E3F">
        <w:rPr>
          <w:b/>
          <w:bCs/>
          <w:noProof/>
          <w:lang w:val="en-US"/>
        </w:rPr>
        <w:lastRenderedPageBreak/>
        <w:drawing>
          <wp:inline distT="0" distB="0" distL="0" distR="0" wp14:anchorId="5B87B5DE" wp14:editId="67173218">
            <wp:extent cx="5943600" cy="257937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DD30" w14:textId="5918FFF2" w:rsidR="008A4F69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看到此处initializing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batch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可以正常启动后，再按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control</w:t>
      </w:r>
      <w:r>
        <w:rPr>
          <w:rFonts w:ascii="Songti TC" w:eastAsia="Songti TC" w:hAnsi="Songti TC" w:cs="Times New Roman"/>
          <w:color w:val="000000"/>
          <w:lang w:val="en-US"/>
        </w:rPr>
        <w:t>+</w:t>
      </w:r>
      <w:r>
        <w:rPr>
          <w:rFonts w:ascii="Songti TC" w:eastAsia="Songti TC" w:hAnsi="Songti TC" w:cs="Times New Roman" w:hint="eastAsia"/>
          <w:color w:val="000000"/>
          <w:lang w:val="en-US"/>
        </w:rPr>
        <w:t>C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终止这个程序（因为这个不是后台运行，还是有可能会broken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pipe）。</w:t>
      </w:r>
    </w:p>
    <w:p w14:paraId="73CE0194" w14:textId="065FB009" w:rsidR="008A4F69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</w:p>
    <w:p w14:paraId="1FF10165" w14:textId="6E477417" w:rsidR="008A4F69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转为后台运行：</w:t>
      </w:r>
    </w:p>
    <w:p w14:paraId="7C979F5C" w14:textId="77777777" w:rsidR="008A4F69" w:rsidRDefault="008A4F69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&gt; cd ~</w:t>
      </w:r>
    </w:p>
    <w:p w14:paraId="64BA8113" w14:textId="692C2F18" w:rsidR="008A4F69" w:rsidRPr="008A4F69" w:rsidRDefault="008A4F69" w:rsidP="008A4F69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 xml:space="preserve">&gt; </w:t>
      </w:r>
      <w:r>
        <w:rPr>
          <w:rFonts w:ascii="Menlo" w:hAnsi="Menlo" w:cs="Menlo"/>
          <w:color w:val="000000"/>
          <w:sz w:val="22"/>
          <w:szCs w:val="22"/>
          <w:lang w:val="en-US"/>
        </w:rPr>
        <w:t>screen -dm -S &lt;</w:t>
      </w:r>
      <w:r>
        <w:rPr>
          <w:rFonts w:ascii="Menlo" w:hAnsi="Menlo" w:cs="Menlo" w:hint="eastAsia"/>
          <w:color w:val="000000"/>
          <w:sz w:val="22"/>
          <w:szCs w:val="22"/>
          <w:lang w:val="en-US"/>
        </w:rPr>
        <w:t>此处自定义程序名</w:t>
      </w:r>
      <w:r>
        <w:rPr>
          <w:rFonts w:ascii="Menlo" w:hAnsi="Menlo" w:cs="Menlo"/>
          <w:color w:val="000000"/>
          <w:sz w:val="22"/>
          <w:szCs w:val="22"/>
          <w:lang w:val="en-US"/>
        </w:rPr>
        <w:t>&gt; bash Scripts/VBM/runSeg_LD_batch.sh</w:t>
      </w:r>
    </w:p>
    <w:p w14:paraId="463D8EEA" w14:textId="77777777" w:rsidR="008A4F69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</w:p>
    <w:p w14:paraId="3D2D133E" w14:textId="77777777" w:rsidR="008A4F69" w:rsidRPr="00F857EF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</w:p>
    <w:p w14:paraId="64D260F1" w14:textId="7C6264A8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563F0C2F" w14:textId="77777777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4E4285A1" w14:textId="77777777" w:rsidR="00F857EF" w:rsidRPr="00081FA4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10DD0275" w14:textId="77777777" w:rsidR="008A4F69" w:rsidRDefault="008A4F69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  <w:bookmarkStart w:id="62" w:name="OLE_LINK22"/>
      <w:bookmarkStart w:id="63" w:name="OLE_LINK23"/>
      <w:r>
        <w:rPr>
          <w:rFonts w:ascii="Songti TC" w:eastAsia="Songti TC" w:hAnsi="Songti TC" w:cs="Times New Roman"/>
          <w:b/>
          <w:bCs/>
          <w:color w:val="000000"/>
          <w:lang w:val="en-US"/>
        </w:rPr>
        <w:br w:type="page"/>
      </w:r>
    </w:p>
    <w:p w14:paraId="2163EF53" w14:textId="4B72DEE0" w:rsidR="00F83C22" w:rsidRPr="00081FA4" w:rsidRDefault="00F83C22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  <w:r w:rsidRPr="00081FA4">
        <w:rPr>
          <w:rFonts w:ascii="Songti TC" w:eastAsia="Songti TC" w:hAnsi="Songti TC" w:cs="Times New Roman"/>
          <w:b/>
          <w:bCs/>
          <w:color w:val="000000"/>
          <w:lang w:val="en-US"/>
        </w:rPr>
        <w:lastRenderedPageBreak/>
        <w:t>方法三：MATLAB desktop version</w:t>
      </w:r>
    </w:p>
    <w:bookmarkEnd w:id="62"/>
    <w:bookmarkEnd w:id="63"/>
    <w:p w14:paraId="11E1174D" w14:textId="77777777" w:rsidR="00F83C22" w:rsidRPr="00081FA4" w:rsidRDefault="00F83C22" w:rsidP="00F83C22">
      <w:pPr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/>
          <w:lang w:val="en-US"/>
        </w:rPr>
        <w:tab/>
        <w:t>直接在</w:t>
      </w:r>
      <w:proofErr w:type="spellStart"/>
      <w:r w:rsidRPr="00081FA4">
        <w:rPr>
          <w:rFonts w:ascii="Songti TC" w:eastAsia="Songti TC" w:hAnsi="Songti TC" w:cs="Times New Roman"/>
          <w:color w:val="000000"/>
          <w:lang w:val="en-US"/>
        </w:rPr>
        <w:t>matlab</w:t>
      </w:r>
      <w:proofErr w:type="spellEnd"/>
      <w:r w:rsidRPr="00081FA4">
        <w:rPr>
          <w:rFonts w:ascii="Songti TC" w:eastAsia="Songti TC" w:hAnsi="Songti TC" w:cs="Times New Roman"/>
          <w:color w:val="000000"/>
          <w:lang w:val="en-US"/>
        </w:rPr>
        <w:t>界面中，输入save batch and script后保存下来的脚本内容，需要对脚本作些许修改。具体内容看后续介绍。</w:t>
      </w:r>
    </w:p>
    <w:p w14:paraId="48E034B0" w14:textId="50918B6D" w:rsidR="008A4F69" w:rsidRDefault="00F83C22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/>
          <w:lang w:val="en-US"/>
        </w:rPr>
        <w:tab/>
        <w:t>这个方法是在前两个方法都没法正常运行时的替代方法。</w:t>
      </w:r>
    </w:p>
    <w:p w14:paraId="7A9EAF7C" w14:textId="776F08CB" w:rsidR="008A4F69" w:rsidRDefault="008A4F69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0EBE038B" w14:textId="5F42513B" w:rsidR="008A4F69" w:rsidRDefault="008A4F69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直接在Terminal中输入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matlab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，然后在弹出的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matlab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窗口中，</w:t>
      </w:r>
      <w:r w:rsidR="00D04EA4">
        <w:rPr>
          <w:rFonts w:ascii="Songti TC" w:eastAsia="Songti TC" w:hAnsi="Songti TC" w:cs="Times New Roman" w:hint="eastAsia"/>
          <w:color w:val="000000"/>
          <w:lang w:val="en-US"/>
        </w:rPr>
        <w:t>单独运行被试数据的segment</w:t>
      </w:r>
      <w:r w:rsidR="00D04EA4">
        <w:rPr>
          <w:rFonts w:ascii="Songti TC" w:eastAsia="Songti TC" w:hAnsi="Songti TC" w:cs="Times New Roman"/>
          <w:color w:val="000000"/>
          <w:lang w:val="en-US"/>
        </w:rPr>
        <w:t xml:space="preserve"> </w:t>
      </w:r>
      <w:r w:rsidR="00D04EA4">
        <w:rPr>
          <w:rFonts w:ascii="Songti TC" w:eastAsia="Songti TC" w:hAnsi="Songti TC" w:cs="Times New Roman" w:hint="eastAsia"/>
          <w:color w:val="000000"/>
          <w:lang w:val="en-US"/>
        </w:rPr>
        <w:t>data。</w:t>
      </w:r>
    </w:p>
    <w:p w14:paraId="0E331C54" w14:textId="4DC15E40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D04EA4">
        <w:rPr>
          <w:rFonts w:ascii="Songti TC" w:eastAsia="Songti TC" w:hAnsi="Songti TC" w:cs="Times New Roman"/>
          <w:noProof/>
          <w:color w:val="000000"/>
          <w:lang w:val="en-US"/>
        </w:rPr>
        <w:drawing>
          <wp:inline distT="0" distB="0" distL="0" distR="0" wp14:anchorId="7A0BCA57" wp14:editId="5BC4B30C">
            <wp:extent cx="5943600" cy="1722120"/>
            <wp:effectExtent l="0" t="0" r="0" b="508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AC13" w14:textId="0F4613B0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0E6E11CB" w14:textId="53E440AA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输入subj：</w:t>
      </w:r>
    </w:p>
    <w:p w14:paraId="4D6AA4BD" w14:textId="3509CBC9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D04EA4">
        <w:rPr>
          <w:rFonts w:ascii="Songti TC" w:eastAsia="Songti TC" w:hAnsi="Songti TC" w:cs="Times New Roman"/>
          <w:noProof/>
          <w:color w:val="000000"/>
          <w:lang w:val="en-US"/>
        </w:rPr>
        <w:drawing>
          <wp:inline distT="0" distB="0" distL="0" distR="0" wp14:anchorId="55E66C0A" wp14:editId="2C6E1B50">
            <wp:extent cx="5655365" cy="3336424"/>
            <wp:effectExtent l="0" t="0" r="0" b="381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82785" cy="335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A307" w14:textId="27D2AE68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29BF8D5F" w14:textId="3318E052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运行segment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data：</w:t>
      </w:r>
    </w:p>
    <w:p w14:paraId="587987DF" w14:textId="16A3ECC9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D04EA4">
        <w:rPr>
          <w:rFonts w:ascii="Songti TC" w:eastAsia="Songti TC" w:hAnsi="Songti TC" w:cs="Times New Roman"/>
          <w:noProof/>
          <w:color w:val="000000"/>
          <w:lang w:val="en-US"/>
        </w:rPr>
        <w:lastRenderedPageBreak/>
        <w:drawing>
          <wp:inline distT="0" distB="0" distL="0" distR="0" wp14:anchorId="2B4A6DC9" wp14:editId="6E0F1D67">
            <wp:extent cx="5454594" cy="3409121"/>
            <wp:effectExtent l="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69609" cy="34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802D" w14:textId="5F31180A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17990DDC" w14:textId="77777777" w:rsidR="004B7AE6" w:rsidRDefault="004B7AE6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35741B67" w14:textId="77777777" w:rsidR="00583251" w:rsidRDefault="00583251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31852864" w14:textId="09BAF73C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直至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catlog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……</w:t>
      </w:r>
      <w:r>
        <w:rPr>
          <w:rFonts w:ascii="Songti TC" w:eastAsia="Songti TC" w:hAnsi="Songti TC" w:cs="Times New Roman"/>
          <w:color w:val="000000"/>
          <w:lang w:val="en-US"/>
        </w:rPr>
        <w:t xml:space="preserve">.txt </w:t>
      </w:r>
      <w:r>
        <w:rPr>
          <w:rFonts w:ascii="Songti TC" w:eastAsia="Songti TC" w:hAnsi="Songti TC" w:cs="Times New Roman" w:hint="eastAsia"/>
          <w:color w:val="000000"/>
          <w:lang w:val="en-US"/>
        </w:rPr>
        <w:t>中出现</w:t>
      </w:r>
      <w:r w:rsidR="0077017E">
        <w:rPr>
          <w:rFonts w:ascii="Songti TC" w:eastAsia="Songti TC" w:hAnsi="Songti TC" w:cs="Times New Roman" w:hint="eastAsia"/>
          <w:color w:val="000000"/>
          <w:lang w:val="en-US"/>
        </w:rPr>
        <w:t xml:space="preserve"> </w:t>
      </w:r>
      <w:r w:rsidR="0077017E">
        <w:rPr>
          <w:rFonts w:ascii="Songti TC" w:eastAsia="Songti TC" w:hAnsi="Songti TC" w:cs="Times New Roman"/>
          <w:color w:val="000000"/>
          <w:lang w:val="en-US"/>
        </w:rPr>
        <w:t>‘</w:t>
      </w:r>
      <w:r w:rsidR="0077017E" w:rsidRPr="0077017E">
        <w:rPr>
          <w:rFonts w:ascii="Songti TC" w:eastAsia="Songti TC" w:hAnsi="Songti TC" w:cs="Times New Roman"/>
          <w:color w:val="000000"/>
          <w:lang w:val="en-US"/>
        </w:rPr>
        <w:t>CAT12 Segmentation job finished.</w:t>
      </w:r>
      <w:r w:rsidR="0077017E">
        <w:rPr>
          <w:rFonts w:ascii="Songti TC" w:eastAsia="Songti TC" w:hAnsi="Songti TC" w:cs="Times New Roman"/>
          <w:color w:val="000000"/>
          <w:lang w:val="en-US"/>
        </w:rPr>
        <w:t>’</w:t>
      </w:r>
    </w:p>
    <w:p w14:paraId="639E43C3" w14:textId="3A9C0286" w:rsidR="0077017E" w:rsidRPr="008A4F69" w:rsidRDefault="0077017E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77017E">
        <w:rPr>
          <w:rFonts w:ascii="Songti TC" w:eastAsia="Songti TC" w:hAnsi="Songti TC" w:cs="Times New Roman"/>
          <w:noProof/>
          <w:color w:val="000000"/>
          <w:lang w:val="en-US"/>
        </w:rPr>
        <w:drawing>
          <wp:inline distT="0" distB="0" distL="0" distR="0" wp14:anchorId="0E199B7C" wp14:editId="51957C92">
            <wp:extent cx="5518204" cy="3448878"/>
            <wp:effectExtent l="0" t="0" r="0" b="5715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websit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3651" cy="345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17E" w:rsidRPr="008A4F6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an" w:date="2022-04-07T10:24:00Z" w:initials="a">
    <w:p w14:paraId="60A7D096" w14:textId="77777777" w:rsidR="009B33A2" w:rsidRDefault="009B33A2" w:rsidP="00EC19AD">
      <w:r>
        <w:rPr>
          <w:rStyle w:val="CommentReference"/>
        </w:rPr>
        <w:annotationRef/>
      </w:r>
      <w:r>
        <w:rPr>
          <w:rFonts w:hint="eastAsia"/>
          <w:sz w:val="20"/>
          <w:szCs w:val="20"/>
        </w:rPr>
        <w:t>参考</w:t>
      </w:r>
      <w:r>
        <w:rPr>
          <w:sz w:val="20"/>
          <w:szCs w:val="20"/>
        </w:rPr>
        <w:t>PPT’’</w:t>
      </w:r>
      <w:r>
        <w:rPr>
          <w:rFonts w:hint="eastAsia"/>
          <w:sz w:val="20"/>
          <w:szCs w:val="20"/>
        </w:rPr>
        <w:t>胡剑</w:t>
      </w:r>
      <w:r>
        <w:rPr>
          <w:sz w:val="20"/>
          <w:szCs w:val="20"/>
        </w:rPr>
        <w:t>_9.10_cat12</w:t>
      </w:r>
      <w:r>
        <w:rPr>
          <w:rFonts w:hint="eastAsia"/>
          <w:sz w:val="20"/>
          <w:szCs w:val="20"/>
        </w:rPr>
        <w:t>培训</w:t>
      </w:r>
    </w:p>
  </w:comment>
  <w:comment w:id="39" w:author="an" w:date="2022-01-04T17:54:00Z" w:initials="a">
    <w:p w14:paraId="178EDE39" w14:textId="77777777" w:rsidR="00B15009" w:rsidRDefault="004F2800" w:rsidP="00533CA2">
      <w:r>
        <w:rPr>
          <w:rStyle w:val="CommentReference"/>
        </w:rPr>
        <w:annotationRef/>
      </w:r>
      <w:r w:rsidR="00B15009">
        <w:rPr>
          <w:rFonts w:hint="eastAsia"/>
          <w:sz w:val="20"/>
          <w:szCs w:val="20"/>
        </w:rPr>
        <w:t>上一步</w:t>
      </w:r>
      <w:r w:rsidR="00B15009">
        <w:rPr>
          <w:sz w:val="20"/>
          <w:szCs w:val="20"/>
        </w:rPr>
        <w:t xml:space="preserve"> Segment Data </w:t>
      </w:r>
      <w:r w:rsidR="00B15009">
        <w:rPr>
          <w:rFonts w:hint="eastAsia"/>
          <w:sz w:val="20"/>
          <w:szCs w:val="20"/>
        </w:rPr>
        <w:t>的</w:t>
      </w:r>
      <w:r w:rsidR="00B15009">
        <w:rPr>
          <w:sz w:val="20"/>
          <w:szCs w:val="20"/>
        </w:rPr>
        <w:t xml:space="preserve">Write options </w:t>
      </w:r>
      <w:r w:rsidR="00B15009">
        <w:rPr>
          <w:rFonts w:hint="eastAsia"/>
          <w:sz w:val="20"/>
          <w:szCs w:val="20"/>
        </w:rPr>
        <w:t>里的</w:t>
      </w:r>
      <w:r w:rsidR="00B15009">
        <w:rPr>
          <w:sz w:val="20"/>
          <w:szCs w:val="20"/>
        </w:rPr>
        <w:t xml:space="preserve">Grey matter </w:t>
      </w:r>
      <w:r w:rsidR="00B15009">
        <w:rPr>
          <w:rFonts w:hint="eastAsia"/>
          <w:sz w:val="20"/>
          <w:szCs w:val="20"/>
        </w:rPr>
        <w:t>和</w:t>
      </w:r>
      <w:r w:rsidR="00B15009">
        <w:rPr>
          <w:sz w:val="20"/>
          <w:szCs w:val="20"/>
        </w:rPr>
        <w:t>White matter</w:t>
      </w:r>
      <w:r w:rsidR="00B15009">
        <w:rPr>
          <w:rFonts w:hint="eastAsia"/>
          <w:sz w:val="20"/>
          <w:szCs w:val="20"/>
        </w:rPr>
        <w:t>要按默认，才会生成</w:t>
      </w:r>
      <w:r w:rsidR="00B15009">
        <w:rPr>
          <w:sz w:val="20"/>
          <w:szCs w:val="20"/>
        </w:rPr>
        <w:t>‘wmmprage.nii’</w:t>
      </w:r>
      <w:r w:rsidR="00B15009">
        <w:rPr>
          <w:rFonts w:hint="eastAsia"/>
          <w:sz w:val="20"/>
          <w:szCs w:val="20"/>
        </w:rPr>
        <w:t>。</w:t>
      </w:r>
    </w:p>
    <w:p w14:paraId="5EEFFDE2" w14:textId="77777777" w:rsidR="00B15009" w:rsidRDefault="00B15009" w:rsidP="00533CA2"/>
    <w:p w14:paraId="37EBA463" w14:textId="77777777" w:rsidR="00B15009" w:rsidRDefault="00B15009" w:rsidP="00533CA2">
      <w:r>
        <w:rPr>
          <w:rFonts w:hint="eastAsia"/>
          <w:sz w:val="20"/>
          <w:szCs w:val="20"/>
        </w:rPr>
        <w:t>如果按照创建</w:t>
      </w:r>
      <w:r>
        <w:rPr>
          <w:sz w:val="20"/>
          <w:szCs w:val="20"/>
        </w:rPr>
        <w:t>Dartel Template</w:t>
      </w:r>
      <w:r>
        <w:rPr>
          <w:rFonts w:hint="eastAsia"/>
          <w:sz w:val="20"/>
          <w:szCs w:val="20"/>
        </w:rPr>
        <w:t>那样选的话，就会生成</w:t>
      </w:r>
      <w:r>
        <w:rPr>
          <w:sz w:val="20"/>
          <w:szCs w:val="20"/>
        </w:rPr>
        <w:t>‘mwrp1mprage_affine.nii’</w:t>
      </w:r>
      <w:r>
        <w:rPr>
          <w:sz w:val="20"/>
          <w:szCs w:val="20"/>
        </w:rPr>
        <w:cr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0A7D096" w15:done="0"/>
  <w15:commentEx w15:paraId="37EBA46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F93A42" w16cex:dateUtc="2022-04-07T02:24:00Z"/>
  <w16cex:commentExtensible w16cex:durableId="257F086F" w16cex:dateUtc="2022-01-04T09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0A7D096" w16cid:durableId="25F93A42"/>
  <w16cid:commentId w16cid:paraId="37EBA463" w16cid:durableId="257F086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ngti T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Times New Roman (Headings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B534E"/>
    <w:multiLevelType w:val="hybridMultilevel"/>
    <w:tmpl w:val="3D184B2C"/>
    <w:lvl w:ilvl="0" w:tplc="F19C977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A4029"/>
    <w:multiLevelType w:val="hybridMultilevel"/>
    <w:tmpl w:val="CB8AE8FE"/>
    <w:lvl w:ilvl="0" w:tplc="404AA1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E207B"/>
    <w:multiLevelType w:val="hybridMultilevel"/>
    <w:tmpl w:val="824E83C4"/>
    <w:lvl w:ilvl="0" w:tplc="715EC296">
      <w:start w:val="3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524E05"/>
    <w:multiLevelType w:val="hybridMultilevel"/>
    <w:tmpl w:val="AD588654"/>
    <w:lvl w:ilvl="0" w:tplc="F19C977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61DD1"/>
    <w:multiLevelType w:val="hybridMultilevel"/>
    <w:tmpl w:val="AFB8BF54"/>
    <w:lvl w:ilvl="0" w:tplc="FFFFFFFF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80DAA832">
      <w:start w:val="3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003F18"/>
    <w:multiLevelType w:val="hybridMultilevel"/>
    <w:tmpl w:val="FFB8051E"/>
    <w:lvl w:ilvl="0" w:tplc="404AA1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661860"/>
    <w:multiLevelType w:val="hybridMultilevel"/>
    <w:tmpl w:val="811A3964"/>
    <w:lvl w:ilvl="0" w:tplc="80DAA832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3B3983"/>
    <w:multiLevelType w:val="hybridMultilevel"/>
    <w:tmpl w:val="29B4571E"/>
    <w:lvl w:ilvl="0" w:tplc="80DAA832">
      <w:start w:val="3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4DC12F8D"/>
    <w:multiLevelType w:val="hybridMultilevel"/>
    <w:tmpl w:val="11EE3D26"/>
    <w:lvl w:ilvl="0" w:tplc="9F061FA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E3D1D"/>
    <w:multiLevelType w:val="hybridMultilevel"/>
    <w:tmpl w:val="B62C3138"/>
    <w:lvl w:ilvl="0" w:tplc="45424F4E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6B448A"/>
    <w:multiLevelType w:val="hybridMultilevel"/>
    <w:tmpl w:val="3A3A2E8A"/>
    <w:lvl w:ilvl="0" w:tplc="80DAA832">
      <w:start w:val="3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1" w15:restartNumberingAfterBreak="0">
    <w:nsid w:val="69F77A23"/>
    <w:multiLevelType w:val="hybridMultilevel"/>
    <w:tmpl w:val="D6E8FFF6"/>
    <w:lvl w:ilvl="0" w:tplc="F19C977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6562FB"/>
    <w:multiLevelType w:val="hybridMultilevel"/>
    <w:tmpl w:val="27A2E964"/>
    <w:lvl w:ilvl="0" w:tplc="2A06A45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F8922CB"/>
    <w:multiLevelType w:val="hybridMultilevel"/>
    <w:tmpl w:val="083E8E80"/>
    <w:lvl w:ilvl="0" w:tplc="404AA1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6693796">
    <w:abstractNumId w:val="2"/>
  </w:num>
  <w:num w:numId="2" w16cid:durableId="1196237517">
    <w:abstractNumId w:val="7"/>
  </w:num>
  <w:num w:numId="3" w16cid:durableId="2076318351">
    <w:abstractNumId w:val="5"/>
  </w:num>
  <w:num w:numId="4" w16cid:durableId="1685356162">
    <w:abstractNumId w:val="12"/>
  </w:num>
  <w:num w:numId="5" w16cid:durableId="176116063">
    <w:abstractNumId w:val="11"/>
  </w:num>
  <w:num w:numId="6" w16cid:durableId="1888494390">
    <w:abstractNumId w:val="0"/>
  </w:num>
  <w:num w:numId="7" w16cid:durableId="1206680771">
    <w:abstractNumId w:val="3"/>
  </w:num>
  <w:num w:numId="8" w16cid:durableId="861436536">
    <w:abstractNumId w:val="10"/>
  </w:num>
  <w:num w:numId="9" w16cid:durableId="1313099662">
    <w:abstractNumId w:val="8"/>
  </w:num>
  <w:num w:numId="10" w16cid:durableId="1860655284">
    <w:abstractNumId w:val="6"/>
  </w:num>
  <w:num w:numId="11" w16cid:durableId="114762886">
    <w:abstractNumId w:val="4"/>
  </w:num>
  <w:num w:numId="12" w16cid:durableId="1838962846">
    <w:abstractNumId w:val="1"/>
  </w:num>
  <w:num w:numId="13" w16cid:durableId="982853987">
    <w:abstractNumId w:val="13"/>
  </w:num>
  <w:num w:numId="14" w16cid:durableId="1270620916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">
    <w15:presenceInfo w15:providerId="AD" w15:userId="S::an4973@mac365.top::b7b1d477-3e6f-4627-a179-bb554e89c593"/>
  </w15:person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9F0"/>
    <w:rsid w:val="000046B1"/>
    <w:rsid w:val="0000497D"/>
    <w:rsid w:val="00016BC1"/>
    <w:rsid w:val="00025654"/>
    <w:rsid w:val="00054E10"/>
    <w:rsid w:val="00081FA4"/>
    <w:rsid w:val="000B7211"/>
    <w:rsid w:val="000F2BC7"/>
    <w:rsid w:val="00104E83"/>
    <w:rsid w:val="00111DDA"/>
    <w:rsid w:val="0012461E"/>
    <w:rsid w:val="0013529B"/>
    <w:rsid w:val="00136A54"/>
    <w:rsid w:val="00146FD5"/>
    <w:rsid w:val="001526AC"/>
    <w:rsid w:val="00174912"/>
    <w:rsid w:val="00181A23"/>
    <w:rsid w:val="00185361"/>
    <w:rsid w:val="001B733E"/>
    <w:rsid w:val="001C3120"/>
    <w:rsid w:val="001C7658"/>
    <w:rsid w:val="001E26ED"/>
    <w:rsid w:val="001F01EE"/>
    <w:rsid w:val="002B69F0"/>
    <w:rsid w:val="0030120E"/>
    <w:rsid w:val="00307581"/>
    <w:rsid w:val="00310C9D"/>
    <w:rsid w:val="00345292"/>
    <w:rsid w:val="00361A41"/>
    <w:rsid w:val="0037416F"/>
    <w:rsid w:val="003A16A4"/>
    <w:rsid w:val="003B52BA"/>
    <w:rsid w:val="003C6212"/>
    <w:rsid w:val="003E1845"/>
    <w:rsid w:val="003E1BBC"/>
    <w:rsid w:val="00405600"/>
    <w:rsid w:val="00405D15"/>
    <w:rsid w:val="00446E92"/>
    <w:rsid w:val="00466244"/>
    <w:rsid w:val="00470757"/>
    <w:rsid w:val="004A7930"/>
    <w:rsid w:val="004B7AE6"/>
    <w:rsid w:val="004D58B8"/>
    <w:rsid w:val="004E371D"/>
    <w:rsid w:val="004F2800"/>
    <w:rsid w:val="0055472F"/>
    <w:rsid w:val="005828B0"/>
    <w:rsid w:val="00583251"/>
    <w:rsid w:val="00594D4C"/>
    <w:rsid w:val="005D7C41"/>
    <w:rsid w:val="005D7EF2"/>
    <w:rsid w:val="005E1588"/>
    <w:rsid w:val="00611FD3"/>
    <w:rsid w:val="0062187D"/>
    <w:rsid w:val="006641A1"/>
    <w:rsid w:val="00666C90"/>
    <w:rsid w:val="00695ED8"/>
    <w:rsid w:val="006976B7"/>
    <w:rsid w:val="006D003B"/>
    <w:rsid w:val="006D206A"/>
    <w:rsid w:val="006D5505"/>
    <w:rsid w:val="006E5E8F"/>
    <w:rsid w:val="006F7BC8"/>
    <w:rsid w:val="00701532"/>
    <w:rsid w:val="00703939"/>
    <w:rsid w:val="00706988"/>
    <w:rsid w:val="0077017E"/>
    <w:rsid w:val="007748D8"/>
    <w:rsid w:val="007D6ED4"/>
    <w:rsid w:val="007F625D"/>
    <w:rsid w:val="00802494"/>
    <w:rsid w:val="00817820"/>
    <w:rsid w:val="00854F67"/>
    <w:rsid w:val="00861A21"/>
    <w:rsid w:val="008639C9"/>
    <w:rsid w:val="00870ABE"/>
    <w:rsid w:val="00885414"/>
    <w:rsid w:val="008A4F69"/>
    <w:rsid w:val="008B3C48"/>
    <w:rsid w:val="008B49BB"/>
    <w:rsid w:val="008C3E49"/>
    <w:rsid w:val="008C729F"/>
    <w:rsid w:val="008E6E66"/>
    <w:rsid w:val="008E702C"/>
    <w:rsid w:val="0090393C"/>
    <w:rsid w:val="009423B5"/>
    <w:rsid w:val="00957255"/>
    <w:rsid w:val="00965594"/>
    <w:rsid w:val="009A2FE2"/>
    <w:rsid w:val="009B1FF1"/>
    <w:rsid w:val="009B33A2"/>
    <w:rsid w:val="00A31F7C"/>
    <w:rsid w:val="00A403E5"/>
    <w:rsid w:val="00A57319"/>
    <w:rsid w:val="00A747C8"/>
    <w:rsid w:val="00A75B69"/>
    <w:rsid w:val="00A76F2B"/>
    <w:rsid w:val="00A81BAB"/>
    <w:rsid w:val="00AA139A"/>
    <w:rsid w:val="00AE7E42"/>
    <w:rsid w:val="00AF66E6"/>
    <w:rsid w:val="00B15009"/>
    <w:rsid w:val="00B23DA4"/>
    <w:rsid w:val="00B359F7"/>
    <w:rsid w:val="00B3656B"/>
    <w:rsid w:val="00B5655B"/>
    <w:rsid w:val="00B57B05"/>
    <w:rsid w:val="00B73B82"/>
    <w:rsid w:val="00B861E6"/>
    <w:rsid w:val="00B908E0"/>
    <w:rsid w:val="00BC0EA3"/>
    <w:rsid w:val="00C130D2"/>
    <w:rsid w:val="00C45183"/>
    <w:rsid w:val="00C76C82"/>
    <w:rsid w:val="00C8592D"/>
    <w:rsid w:val="00CA413A"/>
    <w:rsid w:val="00CC0E6E"/>
    <w:rsid w:val="00CE6E45"/>
    <w:rsid w:val="00D04EA4"/>
    <w:rsid w:val="00D11AB2"/>
    <w:rsid w:val="00D31807"/>
    <w:rsid w:val="00D514A8"/>
    <w:rsid w:val="00D539AB"/>
    <w:rsid w:val="00D62D5F"/>
    <w:rsid w:val="00D71711"/>
    <w:rsid w:val="00D81BE0"/>
    <w:rsid w:val="00D9733D"/>
    <w:rsid w:val="00DC24B8"/>
    <w:rsid w:val="00E02284"/>
    <w:rsid w:val="00E05EDD"/>
    <w:rsid w:val="00E258A4"/>
    <w:rsid w:val="00E264D9"/>
    <w:rsid w:val="00E3374A"/>
    <w:rsid w:val="00E45A5D"/>
    <w:rsid w:val="00E4697A"/>
    <w:rsid w:val="00E77056"/>
    <w:rsid w:val="00EA0387"/>
    <w:rsid w:val="00EA7608"/>
    <w:rsid w:val="00F14972"/>
    <w:rsid w:val="00F16332"/>
    <w:rsid w:val="00F5534D"/>
    <w:rsid w:val="00F647EE"/>
    <w:rsid w:val="00F70FE0"/>
    <w:rsid w:val="00F83C22"/>
    <w:rsid w:val="00F857EF"/>
    <w:rsid w:val="00F85BD6"/>
    <w:rsid w:val="00FB4236"/>
    <w:rsid w:val="00FB73CF"/>
    <w:rsid w:val="00FD6F94"/>
    <w:rsid w:val="00FE330A"/>
    <w:rsid w:val="00FE4634"/>
    <w:rsid w:val="00FF1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4B55B"/>
  <w15:chartTrackingRefBased/>
  <w15:docId w15:val="{EBEA9D68-1744-BD4D-A23A-1D4A06544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AE6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81FA4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97A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81FA4"/>
    <w:pPr>
      <w:keepNext/>
      <w:keepLines/>
      <w:spacing w:before="40"/>
      <w:outlineLvl w:val="2"/>
    </w:pPr>
    <w:rPr>
      <w:rFonts w:ascii="Times New Roman" w:eastAsia="Songti TC" w:hAnsi="Times New Roman" w:cs="Times New Roman (Headings CS)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1FA4"/>
    <w:rPr>
      <w:rFonts w:ascii="Times New Roman" w:eastAsiaTheme="majorEastAsia" w:hAnsi="Times New Roman" w:cstheme="majorBidi"/>
      <w:b/>
      <w:color w:val="000000" w:themeColor="text1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4697A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NoSpacing">
    <w:name w:val="No Spacing"/>
    <w:uiPriority w:val="1"/>
    <w:qFormat/>
    <w:rsid w:val="002B69F0"/>
  </w:style>
  <w:style w:type="character" w:styleId="CommentReference">
    <w:name w:val="annotation reference"/>
    <w:basedOn w:val="DefaultParagraphFont"/>
    <w:uiPriority w:val="99"/>
    <w:semiHidden/>
    <w:unhideWhenUsed/>
    <w:rsid w:val="002B69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B69F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B69F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280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2800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F2800"/>
    <w:pPr>
      <w:spacing w:before="480" w:line="276" w:lineRule="auto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F2800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4F2800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4F280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F2800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F2800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F2800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F2800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F2800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F2800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F2800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C130D2"/>
    <w:pPr>
      <w:ind w:left="720"/>
      <w:contextualSpacing/>
    </w:pPr>
  </w:style>
  <w:style w:type="paragraph" w:styleId="Revision">
    <w:name w:val="Revision"/>
    <w:hidden/>
    <w:uiPriority w:val="99"/>
    <w:semiHidden/>
    <w:rsid w:val="009A2FE2"/>
  </w:style>
  <w:style w:type="character" w:styleId="UnresolvedMention">
    <w:name w:val="Unresolved Mention"/>
    <w:basedOn w:val="DefaultParagraphFont"/>
    <w:uiPriority w:val="99"/>
    <w:semiHidden/>
    <w:unhideWhenUsed/>
    <w:rsid w:val="000046B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081FA4"/>
    <w:rPr>
      <w:rFonts w:ascii="Times New Roman" w:eastAsia="Songti TC" w:hAnsi="Times New Roman" w:cs="Times New Roman (Headings CS)"/>
      <w:b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5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hyperlink" Target="http://www.cs.rtu.lv/jekabsons/" TargetMode="External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hyperlink" Target="mailto:LD@sionsws.home.k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A9A9EE-00D6-2D47-B760-A6563CF6D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44</Pages>
  <Words>1488</Words>
  <Characters>8487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</dc:creator>
  <cp:keywords/>
  <dc:description/>
  <cp:lastModifiedBy>Huang, K. (Kaiyu)</cp:lastModifiedBy>
  <cp:revision>6</cp:revision>
  <dcterms:created xsi:type="dcterms:W3CDTF">2022-07-19T07:38:00Z</dcterms:created>
  <dcterms:modified xsi:type="dcterms:W3CDTF">2022-10-08T07:32:00Z</dcterms:modified>
</cp:coreProperties>
</file>